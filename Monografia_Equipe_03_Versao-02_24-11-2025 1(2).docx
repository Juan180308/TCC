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BC24" w14:textId="77777777" w:rsidR="00D35086" w:rsidRDefault="00B31F74" w:rsidP="6D00158B">
      <w:pPr>
        <w:spacing w:before="62" w:after="0" w:line="360" w:lineRule="auto"/>
        <w:ind w:left="2563" w:right="2700"/>
        <w:jc w:val="center"/>
        <w:rPr>
          <w:rFonts w:eastAsia="Arial" w:cs="Arial"/>
          <w:b/>
          <w:bCs/>
          <w:sz w:val="28"/>
          <w:szCs w:val="28"/>
        </w:rPr>
      </w:pPr>
      <w:bookmarkStart w:id="0" w:name="_Hlk214283492"/>
      <w:bookmarkEnd w:id="0"/>
      <w:r w:rsidRPr="6D00158B">
        <w:rPr>
          <w:rFonts w:eastAsia="Arial" w:cs="Arial"/>
          <w:b/>
          <w:bCs/>
          <w:sz w:val="28"/>
          <w:szCs w:val="28"/>
        </w:rPr>
        <w:t>CENTRO</w:t>
      </w:r>
      <w:r w:rsidRPr="1CAE9761">
        <w:rPr>
          <w:rFonts w:eastAsia="Arial" w:cs="Arial"/>
          <w:b/>
          <w:bCs/>
          <w:spacing w:val="-16"/>
          <w:sz w:val="28"/>
          <w:szCs w:val="28"/>
        </w:rPr>
        <w:t xml:space="preserve"> </w:t>
      </w:r>
      <w:r w:rsidRPr="6D00158B">
        <w:rPr>
          <w:rFonts w:eastAsia="Arial" w:cs="Arial"/>
          <w:b/>
          <w:bCs/>
          <w:sz w:val="28"/>
          <w:szCs w:val="28"/>
        </w:rPr>
        <w:t>PAULA</w:t>
      </w:r>
      <w:r w:rsidRPr="1CAE9761">
        <w:rPr>
          <w:rFonts w:eastAsia="Arial" w:cs="Arial"/>
          <w:b/>
          <w:bCs/>
          <w:spacing w:val="-18"/>
          <w:sz w:val="28"/>
          <w:szCs w:val="28"/>
        </w:rPr>
        <w:t xml:space="preserve"> </w:t>
      </w:r>
      <w:r w:rsidRPr="6D00158B">
        <w:rPr>
          <w:rFonts w:eastAsia="Arial" w:cs="Arial"/>
          <w:b/>
          <w:bCs/>
          <w:sz w:val="28"/>
          <w:szCs w:val="28"/>
        </w:rPr>
        <w:t>SOUZA ETEC UIRAPURU</w:t>
      </w:r>
    </w:p>
    <w:p w14:paraId="461FB51A" w14:textId="534FDFA3" w:rsidR="00D35086" w:rsidRDefault="00B31F74" w:rsidP="243A309E">
      <w:pPr>
        <w:spacing w:after="0" w:line="360" w:lineRule="auto"/>
        <w:ind w:left="2" w:right="137"/>
        <w:jc w:val="center"/>
        <w:rPr>
          <w:rFonts w:eastAsia="Arial" w:cs="Arial"/>
          <w:b/>
          <w:bCs/>
          <w:sz w:val="28"/>
          <w:szCs w:val="28"/>
        </w:rPr>
      </w:pPr>
      <w:r w:rsidRPr="243A309E">
        <w:rPr>
          <w:rFonts w:eastAsia="Arial" w:cs="Arial"/>
          <w:b/>
          <w:bCs/>
          <w:sz w:val="28"/>
          <w:szCs w:val="28"/>
        </w:rPr>
        <w:t>Desenvolvimento</w:t>
      </w:r>
      <w:r w:rsidRPr="243A309E">
        <w:rPr>
          <w:rFonts w:eastAsia="Arial" w:cs="Arial"/>
          <w:b/>
          <w:bCs/>
          <w:spacing w:val="-10"/>
          <w:sz w:val="28"/>
          <w:szCs w:val="28"/>
        </w:rPr>
        <w:t xml:space="preserve"> </w:t>
      </w:r>
      <w:r w:rsidRPr="243A309E">
        <w:rPr>
          <w:rFonts w:eastAsia="Arial" w:cs="Arial"/>
          <w:b/>
          <w:bCs/>
          <w:sz w:val="28"/>
          <w:szCs w:val="28"/>
        </w:rPr>
        <w:t>de</w:t>
      </w:r>
      <w:r w:rsidRPr="243A309E">
        <w:rPr>
          <w:rFonts w:eastAsia="Arial" w:cs="Arial"/>
          <w:b/>
          <w:bCs/>
          <w:spacing w:val="-10"/>
          <w:sz w:val="28"/>
          <w:szCs w:val="28"/>
        </w:rPr>
        <w:t xml:space="preserve"> </w:t>
      </w:r>
      <w:r w:rsidRPr="243A309E">
        <w:rPr>
          <w:rFonts w:eastAsia="Arial" w:cs="Arial"/>
          <w:b/>
          <w:bCs/>
          <w:spacing w:val="-2"/>
          <w:sz w:val="28"/>
          <w:szCs w:val="28"/>
        </w:rPr>
        <w:t>Sistemas</w:t>
      </w:r>
    </w:p>
    <w:p w14:paraId="4973823B" w14:textId="77777777" w:rsidR="00D35086" w:rsidRDefault="00D35086">
      <w:pPr>
        <w:spacing w:after="0" w:line="360" w:lineRule="auto"/>
        <w:rPr>
          <w:rFonts w:eastAsia="Arial" w:cs="Arial"/>
          <w:b/>
          <w:sz w:val="28"/>
          <w:u w:val="single"/>
        </w:rPr>
      </w:pPr>
    </w:p>
    <w:p w14:paraId="6F57FED4" w14:textId="77777777" w:rsidR="00D35086" w:rsidRDefault="00D35086">
      <w:pPr>
        <w:spacing w:after="0" w:line="360" w:lineRule="auto"/>
        <w:rPr>
          <w:rFonts w:eastAsia="Arial" w:cs="Arial"/>
          <w:b/>
          <w:sz w:val="28"/>
          <w:u w:val="single"/>
        </w:rPr>
      </w:pPr>
    </w:p>
    <w:p w14:paraId="1DD7EC5A" w14:textId="77777777" w:rsidR="00D35086" w:rsidRDefault="00D35086">
      <w:pPr>
        <w:spacing w:after="0" w:line="360" w:lineRule="auto"/>
        <w:rPr>
          <w:rFonts w:eastAsia="Arial" w:cs="Arial"/>
          <w:b/>
          <w:sz w:val="28"/>
          <w:u w:val="single"/>
        </w:rPr>
      </w:pPr>
    </w:p>
    <w:p w14:paraId="7F92EA5F" w14:textId="77777777" w:rsidR="00D35086" w:rsidRDefault="00D35086">
      <w:pPr>
        <w:spacing w:after="0" w:line="360" w:lineRule="auto"/>
        <w:rPr>
          <w:rFonts w:eastAsia="Arial" w:cs="Arial"/>
          <w:b/>
          <w:sz w:val="28"/>
          <w:u w:val="single"/>
        </w:rPr>
      </w:pPr>
    </w:p>
    <w:p w14:paraId="423628C3" w14:textId="77777777" w:rsidR="00D35086" w:rsidRDefault="00D35086">
      <w:pPr>
        <w:spacing w:after="0" w:line="360" w:lineRule="auto"/>
        <w:rPr>
          <w:rFonts w:eastAsia="Arial" w:cs="Arial"/>
          <w:b/>
          <w:sz w:val="28"/>
          <w:u w:val="single"/>
        </w:rPr>
      </w:pPr>
    </w:p>
    <w:p w14:paraId="32C68A0C" w14:textId="5D18894A" w:rsidR="00D35086" w:rsidRPr="00DA0375" w:rsidRDefault="00B31F74" w:rsidP="792C52A3">
      <w:pPr>
        <w:spacing w:before="1" w:after="0" w:line="360" w:lineRule="auto"/>
        <w:jc w:val="center"/>
        <w:rPr>
          <w:rFonts w:eastAsia="Arial" w:cs="Arial"/>
          <w:b/>
          <w:bCs/>
          <w:sz w:val="28"/>
          <w:szCs w:val="28"/>
        </w:rPr>
      </w:pPr>
      <w:r w:rsidRPr="00DA0375">
        <w:rPr>
          <w:rFonts w:eastAsia="Arial" w:cs="Arial"/>
          <w:b/>
          <w:bCs/>
          <w:sz w:val="28"/>
          <w:szCs w:val="28"/>
        </w:rPr>
        <w:t>Guilherme Vieira Silva</w:t>
      </w:r>
    </w:p>
    <w:p w14:paraId="05AAB399"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João Augusto de Souza Bezerra</w:t>
      </w:r>
    </w:p>
    <w:p w14:paraId="00B8A1C5"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Juan Ferreira dos Santos Santana</w:t>
      </w:r>
    </w:p>
    <w:p w14:paraId="4622A3FC"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 xml:space="preserve">Leonardo </w:t>
      </w:r>
      <w:proofErr w:type="spellStart"/>
      <w:r w:rsidRPr="00DA0375">
        <w:rPr>
          <w:rFonts w:eastAsia="Arial" w:cs="Arial"/>
          <w:b/>
          <w:sz w:val="28"/>
        </w:rPr>
        <w:t>Dualdo</w:t>
      </w:r>
      <w:proofErr w:type="spellEnd"/>
      <w:r w:rsidRPr="00DA0375">
        <w:rPr>
          <w:rFonts w:eastAsia="Arial" w:cs="Arial"/>
          <w:b/>
          <w:sz w:val="28"/>
        </w:rPr>
        <w:t xml:space="preserve"> de Araújo</w:t>
      </w:r>
    </w:p>
    <w:p w14:paraId="39F9D4D6" w14:textId="77777777" w:rsidR="00D35086" w:rsidRPr="00DA0375" w:rsidRDefault="00B31F74">
      <w:pPr>
        <w:spacing w:before="1" w:after="0" w:line="360" w:lineRule="auto"/>
        <w:jc w:val="center"/>
        <w:rPr>
          <w:rFonts w:eastAsia="Arial" w:cs="Arial"/>
          <w:b/>
          <w:sz w:val="28"/>
        </w:rPr>
      </w:pPr>
      <w:r w:rsidRPr="00DA0375">
        <w:rPr>
          <w:rFonts w:eastAsia="Arial" w:cs="Arial"/>
          <w:b/>
          <w:sz w:val="28"/>
        </w:rPr>
        <w:t>Pedro Henrique Lourenço Almeida</w:t>
      </w:r>
    </w:p>
    <w:p w14:paraId="4066F653" w14:textId="77777777" w:rsidR="00D35086" w:rsidRPr="00DA0375" w:rsidRDefault="00D35086">
      <w:pPr>
        <w:spacing w:before="1" w:after="0" w:line="360" w:lineRule="auto"/>
        <w:jc w:val="center"/>
        <w:rPr>
          <w:rFonts w:eastAsia="Arial" w:cs="Arial"/>
          <w:b/>
          <w:sz w:val="28"/>
        </w:rPr>
      </w:pPr>
    </w:p>
    <w:p w14:paraId="4904AD29" w14:textId="77777777" w:rsidR="00D35086" w:rsidRDefault="00D35086">
      <w:pPr>
        <w:spacing w:after="0" w:line="360" w:lineRule="auto"/>
        <w:rPr>
          <w:rFonts w:eastAsia="Arial" w:cs="Arial"/>
          <w:b/>
          <w:sz w:val="28"/>
          <w:u w:val="single"/>
        </w:rPr>
      </w:pPr>
    </w:p>
    <w:p w14:paraId="5373E405" w14:textId="77777777" w:rsidR="00D35086" w:rsidRDefault="00D35086">
      <w:pPr>
        <w:spacing w:after="0" w:line="360" w:lineRule="auto"/>
        <w:rPr>
          <w:rFonts w:eastAsia="Arial" w:cs="Arial"/>
          <w:b/>
          <w:sz w:val="28"/>
          <w:u w:val="single"/>
        </w:rPr>
      </w:pPr>
    </w:p>
    <w:p w14:paraId="1FFF83C3" w14:textId="77777777" w:rsidR="00D35086" w:rsidRDefault="00D35086">
      <w:pPr>
        <w:spacing w:after="0" w:line="360" w:lineRule="auto"/>
        <w:ind w:right="137"/>
        <w:jc w:val="center"/>
        <w:rPr>
          <w:rFonts w:eastAsia="Arial" w:cs="Arial"/>
          <w:b/>
          <w:sz w:val="28"/>
        </w:rPr>
      </w:pPr>
    </w:p>
    <w:p w14:paraId="286E918E" w14:textId="77777777" w:rsidR="00D35086" w:rsidRDefault="00D35086">
      <w:pPr>
        <w:spacing w:after="0" w:line="360" w:lineRule="auto"/>
        <w:ind w:right="137"/>
        <w:jc w:val="center"/>
        <w:rPr>
          <w:rFonts w:eastAsia="Arial" w:cs="Arial"/>
          <w:b/>
          <w:sz w:val="28"/>
        </w:rPr>
      </w:pPr>
    </w:p>
    <w:p w14:paraId="34D2B387" w14:textId="77777777" w:rsidR="00D35086" w:rsidRDefault="00D35086">
      <w:pPr>
        <w:spacing w:after="0" w:line="360" w:lineRule="auto"/>
        <w:ind w:right="137"/>
        <w:jc w:val="center"/>
        <w:rPr>
          <w:rFonts w:eastAsia="Arial" w:cs="Arial"/>
          <w:b/>
          <w:sz w:val="28"/>
        </w:rPr>
      </w:pPr>
    </w:p>
    <w:p w14:paraId="123E0BB3" w14:textId="2DD1CC06" w:rsidR="00D35086" w:rsidRDefault="00B31F74" w:rsidP="23051913">
      <w:pPr>
        <w:spacing w:after="0" w:line="360" w:lineRule="auto"/>
        <w:ind w:right="137"/>
        <w:jc w:val="center"/>
        <w:rPr>
          <w:rFonts w:eastAsia="Arial" w:cs="Arial"/>
          <w:b/>
          <w:bCs/>
          <w:sz w:val="28"/>
          <w:szCs w:val="28"/>
        </w:rPr>
      </w:pPr>
      <w:proofErr w:type="spellStart"/>
      <w:r w:rsidRPr="23051913">
        <w:rPr>
          <w:rFonts w:eastAsia="Arial" w:cs="Arial"/>
          <w:b/>
          <w:bCs/>
          <w:sz w:val="28"/>
          <w:szCs w:val="28"/>
        </w:rPr>
        <w:t>MyCoreSonal</w:t>
      </w:r>
      <w:proofErr w:type="spellEnd"/>
      <w:r w:rsidR="00461961" w:rsidRPr="23051913">
        <w:rPr>
          <w:rFonts w:eastAsia="Arial" w:cs="Arial"/>
          <w:b/>
          <w:bCs/>
          <w:sz w:val="28"/>
          <w:szCs w:val="28"/>
        </w:rPr>
        <w:t>: A</w:t>
      </w:r>
      <w:r w:rsidR="2B58904D" w:rsidRPr="23051913">
        <w:rPr>
          <w:rFonts w:eastAsia="Arial" w:cs="Arial"/>
          <w:b/>
          <w:bCs/>
          <w:sz w:val="28"/>
          <w:szCs w:val="28"/>
        </w:rPr>
        <w:t>plicativo de Saúde e Bem-Estar</w:t>
      </w:r>
    </w:p>
    <w:p w14:paraId="71539AB5" w14:textId="77777777" w:rsidR="00D35086" w:rsidRDefault="00B31F74">
      <w:pPr>
        <w:spacing w:after="0" w:line="360" w:lineRule="auto"/>
        <w:ind w:right="137"/>
        <w:jc w:val="center"/>
        <w:rPr>
          <w:rFonts w:eastAsia="Arial" w:cs="Arial"/>
          <w:b/>
          <w:sz w:val="28"/>
        </w:rPr>
      </w:pPr>
      <w:r>
        <w:rPr>
          <w:rFonts w:eastAsia="Arial" w:cs="Arial"/>
          <w:b/>
          <w:sz w:val="28"/>
        </w:rPr>
        <w:t xml:space="preserve"> </w:t>
      </w:r>
    </w:p>
    <w:p w14:paraId="2F62F2F0" w14:textId="77777777" w:rsidR="00D35086" w:rsidRDefault="00D35086">
      <w:pPr>
        <w:spacing w:after="0" w:line="360" w:lineRule="auto"/>
        <w:rPr>
          <w:rFonts w:eastAsia="Arial" w:cs="Arial"/>
          <w:b/>
          <w:sz w:val="28"/>
          <w:u w:val="single"/>
        </w:rPr>
      </w:pPr>
    </w:p>
    <w:p w14:paraId="020EAB4C" w14:textId="77777777" w:rsidR="00D35086" w:rsidRDefault="00D35086">
      <w:pPr>
        <w:spacing w:after="0" w:line="360" w:lineRule="auto"/>
        <w:rPr>
          <w:rFonts w:eastAsia="Arial" w:cs="Arial"/>
          <w:b/>
          <w:sz w:val="28"/>
          <w:u w:val="single"/>
        </w:rPr>
      </w:pPr>
    </w:p>
    <w:p w14:paraId="28BFA727" w14:textId="47E8CCC4" w:rsidR="00D35086" w:rsidRDefault="00D35086" w:rsidP="36371DA5">
      <w:pPr>
        <w:spacing w:after="0" w:line="360" w:lineRule="auto"/>
        <w:rPr>
          <w:rFonts w:eastAsia="Arial" w:cs="Arial"/>
          <w:b/>
          <w:bCs/>
          <w:sz w:val="28"/>
          <w:szCs w:val="28"/>
          <w:u w:val="single"/>
        </w:rPr>
      </w:pPr>
    </w:p>
    <w:p w14:paraId="3EB98028" w14:textId="77777777" w:rsidR="00DA0375" w:rsidRDefault="00DA0375">
      <w:pPr>
        <w:spacing w:after="0" w:line="360" w:lineRule="auto"/>
        <w:ind w:left="3591" w:right="3726"/>
        <w:jc w:val="center"/>
        <w:rPr>
          <w:rFonts w:eastAsia="Arial" w:cs="Arial"/>
          <w:b/>
          <w:sz w:val="28"/>
        </w:rPr>
      </w:pPr>
    </w:p>
    <w:p w14:paraId="6DECFFEB" w14:textId="77777777" w:rsidR="00DA0375" w:rsidRDefault="00DA0375">
      <w:pPr>
        <w:spacing w:after="0" w:line="360" w:lineRule="auto"/>
        <w:ind w:left="3591" w:right="3726"/>
        <w:jc w:val="center"/>
        <w:rPr>
          <w:rFonts w:eastAsia="Arial" w:cs="Arial"/>
          <w:b/>
          <w:sz w:val="28"/>
        </w:rPr>
      </w:pPr>
    </w:p>
    <w:p w14:paraId="0A82A473" w14:textId="77777777" w:rsidR="002B11AC" w:rsidRDefault="00DA0375" w:rsidP="00222CCC">
      <w:pPr>
        <w:spacing w:after="0" w:line="360" w:lineRule="auto"/>
        <w:jc w:val="center"/>
        <w:rPr>
          <w:rFonts w:eastAsia="Arial" w:cs="Arial"/>
          <w:b/>
          <w:sz w:val="28"/>
        </w:rPr>
      </w:pPr>
      <w:r>
        <w:rPr>
          <w:rFonts w:eastAsia="Arial" w:cs="Arial"/>
          <w:b/>
          <w:sz w:val="28"/>
        </w:rPr>
        <w:t>São Paulo</w:t>
      </w:r>
    </w:p>
    <w:p w14:paraId="539E4D3B" w14:textId="1F39E13D" w:rsidR="00DA0375" w:rsidRDefault="00DA0375" w:rsidP="00222CCC">
      <w:pPr>
        <w:spacing w:after="0" w:line="360" w:lineRule="auto"/>
        <w:jc w:val="center"/>
        <w:rPr>
          <w:rFonts w:eastAsia="Arial" w:cs="Arial"/>
          <w:b/>
          <w:sz w:val="28"/>
        </w:rPr>
      </w:pPr>
      <w:r>
        <w:rPr>
          <w:rFonts w:eastAsia="Arial" w:cs="Arial"/>
          <w:b/>
          <w:sz w:val="28"/>
        </w:rPr>
        <w:t>2025</w:t>
      </w:r>
    </w:p>
    <w:p w14:paraId="48DF8B57" w14:textId="23A233FC" w:rsidR="00D35086" w:rsidRPr="00DA0375" w:rsidRDefault="00B31F74">
      <w:pPr>
        <w:spacing w:after="0" w:line="360" w:lineRule="auto"/>
        <w:jc w:val="center"/>
        <w:rPr>
          <w:rFonts w:eastAsia="Arial" w:cs="Arial"/>
          <w:b/>
          <w:sz w:val="28"/>
        </w:rPr>
      </w:pPr>
      <w:r w:rsidRPr="00DA0375">
        <w:rPr>
          <w:rFonts w:eastAsia="Arial" w:cs="Arial"/>
          <w:b/>
          <w:sz w:val="28"/>
        </w:rPr>
        <w:lastRenderedPageBreak/>
        <w:t>Guilherme Vieira Silva</w:t>
      </w:r>
    </w:p>
    <w:p w14:paraId="42F15BB3" w14:textId="77777777" w:rsidR="00D35086" w:rsidRPr="00DA0375" w:rsidRDefault="00B31F74">
      <w:pPr>
        <w:spacing w:after="0" w:line="360" w:lineRule="auto"/>
        <w:jc w:val="center"/>
        <w:rPr>
          <w:rFonts w:eastAsia="Arial" w:cs="Arial"/>
          <w:b/>
          <w:sz w:val="28"/>
        </w:rPr>
      </w:pPr>
      <w:r w:rsidRPr="00DA0375">
        <w:rPr>
          <w:rFonts w:eastAsia="Arial" w:cs="Arial"/>
          <w:b/>
          <w:sz w:val="28"/>
        </w:rPr>
        <w:t>João Augusto de Souza Bezerra</w:t>
      </w:r>
    </w:p>
    <w:p w14:paraId="4057CCBA" w14:textId="77777777" w:rsidR="00D35086" w:rsidRPr="00DA0375" w:rsidRDefault="00B31F74">
      <w:pPr>
        <w:spacing w:after="0" w:line="360" w:lineRule="auto"/>
        <w:jc w:val="center"/>
        <w:rPr>
          <w:rFonts w:eastAsia="Arial" w:cs="Arial"/>
          <w:b/>
          <w:sz w:val="28"/>
        </w:rPr>
      </w:pPr>
      <w:r w:rsidRPr="00DA0375">
        <w:rPr>
          <w:rFonts w:eastAsia="Arial" w:cs="Arial"/>
          <w:b/>
          <w:sz w:val="28"/>
        </w:rPr>
        <w:t>Juan Ferreira dos Santos Santana</w:t>
      </w:r>
    </w:p>
    <w:p w14:paraId="0355C83A" w14:textId="77777777" w:rsidR="00D35086" w:rsidRPr="00DA0375" w:rsidRDefault="00B31F74">
      <w:pPr>
        <w:spacing w:after="0" w:line="360" w:lineRule="auto"/>
        <w:jc w:val="center"/>
        <w:rPr>
          <w:rFonts w:eastAsia="Arial" w:cs="Arial"/>
          <w:b/>
          <w:sz w:val="28"/>
        </w:rPr>
      </w:pPr>
      <w:r w:rsidRPr="00DA0375">
        <w:rPr>
          <w:rFonts w:eastAsia="Arial" w:cs="Arial"/>
          <w:b/>
          <w:sz w:val="28"/>
        </w:rPr>
        <w:t xml:space="preserve">Leonardo </w:t>
      </w:r>
      <w:proofErr w:type="spellStart"/>
      <w:r w:rsidRPr="00DA0375">
        <w:rPr>
          <w:rFonts w:eastAsia="Arial" w:cs="Arial"/>
          <w:b/>
          <w:sz w:val="28"/>
        </w:rPr>
        <w:t>Dualdo</w:t>
      </w:r>
      <w:proofErr w:type="spellEnd"/>
      <w:r w:rsidRPr="00DA0375">
        <w:rPr>
          <w:rFonts w:eastAsia="Arial" w:cs="Arial"/>
          <w:b/>
          <w:sz w:val="28"/>
        </w:rPr>
        <w:t xml:space="preserve"> de Araújo</w:t>
      </w:r>
    </w:p>
    <w:p w14:paraId="0CEF0595" w14:textId="77777777" w:rsidR="00D35086" w:rsidRDefault="00B31F74">
      <w:pPr>
        <w:spacing w:after="0" w:line="360" w:lineRule="auto"/>
        <w:jc w:val="center"/>
        <w:rPr>
          <w:rFonts w:eastAsia="Arial" w:cs="Arial"/>
          <w:b/>
          <w:sz w:val="28"/>
          <w:u w:val="single"/>
        </w:rPr>
      </w:pPr>
      <w:r w:rsidRPr="00DA0375">
        <w:rPr>
          <w:rFonts w:eastAsia="Arial" w:cs="Arial"/>
          <w:b/>
          <w:sz w:val="28"/>
        </w:rPr>
        <w:t>Pedro Henrique Lourenço de Almeida</w:t>
      </w:r>
    </w:p>
    <w:p w14:paraId="48B5D48F" w14:textId="77777777" w:rsidR="00D35086" w:rsidRDefault="00D35086">
      <w:pPr>
        <w:spacing w:after="0" w:line="360" w:lineRule="auto"/>
        <w:jc w:val="center"/>
        <w:rPr>
          <w:rFonts w:eastAsia="Arial" w:cs="Arial"/>
          <w:b/>
          <w:sz w:val="28"/>
          <w:u w:val="single"/>
        </w:rPr>
      </w:pPr>
    </w:p>
    <w:p w14:paraId="02A84AF8" w14:textId="77777777" w:rsidR="00D35086" w:rsidRDefault="00D35086">
      <w:pPr>
        <w:spacing w:after="0" w:line="360" w:lineRule="auto"/>
        <w:jc w:val="center"/>
        <w:rPr>
          <w:rFonts w:eastAsia="Arial" w:cs="Arial"/>
          <w:b/>
          <w:sz w:val="28"/>
          <w:u w:val="single"/>
        </w:rPr>
      </w:pPr>
    </w:p>
    <w:p w14:paraId="0D50B77B" w14:textId="77777777" w:rsidR="00D35086" w:rsidRDefault="00D35086">
      <w:pPr>
        <w:spacing w:after="0" w:line="360" w:lineRule="auto"/>
        <w:rPr>
          <w:rFonts w:eastAsia="Arial" w:cs="Arial"/>
          <w:b/>
          <w:sz w:val="28"/>
          <w:u w:val="single"/>
        </w:rPr>
      </w:pPr>
    </w:p>
    <w:p w14:paraId="6C9BA3AE" w14:textId="77777777" w:rsidR="00D35086" w:rsidRDefault="00D35086">
      <w:pPr>
        <w:spacing w:after="0" w:line="360" w:lineRule="auto"/>
        <w:rPr>
          <w:rFonts w:eastAsia="Arial" w:cs="Arial"/>
          <w:b/>
          <w:sz w:val="28"/>
          <w:u w:val="single"/>
        </w:rPr>
      </w:pPr>
    </w:p>
    <w:p w14:paraId="29E32B4F" w14:textId="77777777" w:rsidR="00D35086" w:rsidRDefault="00D35086">
      <w:pPr>
        <w:spacing w:before="1" w:after="0" w:line="360" w:lineRule="auto"/>
        <w:rPr>
          <w:rFonts w:eastAsia="Arial" w:cs="Arial"/>
          <w:b/>
          <w:sz w:val="28"/>
          <w:u w:val="single"/>
        </w:rPr>
      </w:pPr>
    </w:p>
    <w:p w14:paraId="0B014FD7" w14:textId="77777777" w:rsidR="00D35086" w:rsidRDefault="00D35086">
      <w:pPr>
        <w:spacing w:after="0" w:line="360" w:lineRule="auto"/>
        <w:ind w:right="137"/>
        <w:jc w:val="center"/>
        <w:rPr>
          <w:rFonts w:eastAsia="Arial" w:cs="Arial"/>
          <w:b/>
          <w:sz w:val="28"/>
        </w:rPr>
      </w:pPr>
    </w:p>
    <w:p w14:paraId="26E5A7E4" w14:textId="2DD1CC06" w:rsidR="29013512" w:rsidRDefault="29013512" w:rsidP="23051913">
      <w:pPr>
        <w:spacing w:after="0" w:line="360" w:lineRule="auto"/>
        <w:ind w:right="137"/>
        <w:jc w:val="center"/>
        <w:rPr>
          <w:rFonts w:eastAsia="Arial" w:cs="Arial"/>
          <w:b/>
          <w:bCs/>
          <w:sz w:val="28"/>
          <w:szCs w:val="28"/>
        </w:rPr>
      </w:pPr>
      <w:proofErr w:type="spellStart"/>
      <w:r w:rsidRPr="23051913">
        <w:rPr>
          <w:rFonts w:eastAsia="Arial" w:cs="Arial"/>
          <w:b/>
          <w:bCs/>
          <w:sz w:val="28"/>
          <w:szCs w:val="28"/>
        </w:rPr>
        <w:t>MyCoreSonal</w:t>
      </w:r>
      <w:proofErr w:type="spellEnd"/>
      <w:r w:rsidRPr="23051913">
        <w:rPr>
          <w:rFonts w:eastAsia="Arial" w:cs="Arial"/>
          <w:b/>
          <w:bCs/>
          <w:sz w:val="28"/>
          <w:szCs w:val="28"/>
        </w:rPr>
        <w:t>: Aplicativo de Saúde e Bem-Estar</w:t>
      </w:r>
    </w:p>
    <w:p w14:paraId="00FC4775" w14:textId="03246A4D" w:rsidR="23051913" w:rsidRDefault="23051913" w:rsidP="23051913">
      <w:pPr>
        <w:spacing w:after="0" w:line="360" w:lineRule="auto"/>
        <w:ind w:right="137"/>
        <w:jc w:val="center"/>
        <w:rPr>
          <w:rFonts w:eastAsia="Arial" w:cs="Arial"/>
          <w:b/>
          <w:bCs/>
          <w:sz w:val="28"/>
          <w:szCs w:val="28"/>
        </w:rPr>
      </w:pPr>
    </w:p>
    <w:p w14:paraId="34A489CA" w14:textId="77777777" w:rsidR="00D35086" w:rsidRDefault="00D35086">
      <w:pPr>
        <w:spacing w:after="0" w:line="360" w:lineRule="auto"/>
        <w:ind w:right="137"/>
        <w:jc w:val="center"/>
        <w:rPr>
          <w:rFonts w:eastAsia="Arial" w:cs="Arial"/>
          <w:b/>
          <w:sz w:val="28"/>
        </w:rPr>
      </w:pPr>
    </w:p>
    <w:p w14:paraId="2746DA1C" w14:textId="77777777" w:rsidR="00D35086" w:rsidRDefault="00D35086">
      <w:pPr>
        <w:spacing w:after="0" w:line="360" w:lineRule="auto"/>
        <w:rPr>
          <w:rFonts w:eastAsia="Arial" w:cs="Arial"/>
          <w:b/>
          <w:sz w:val="28"/>
          <w:u w:val="single"/>
        </w:rPr>
      </w:pPr>
    </w:p>
    <w:p w14:paraId="642A21D6" w14:textId="77777777" w:rsidR="00D35086" w:rsidRDefault="00D35086">
      <w:pPr>
        <w:spacing w:after="0" w:line="360" w:lineRule="auto"/>
        <w:rPr>
          <w:rFonts w:eastAsia="Arial" w:cs="Arial"/>
          <w:b/>
          <w:sz w:val="28"/>
          <w:u w:val="single"/>
        </w:rPr>
      </w:pPr>
    </w:p>
    <w:p w14:paraId="3F60FB63" w14:textId="4B9C7DE5" w:rsidR="00D35086" w:rsidRDefault="00B31F74" w:rsidP="3DA9222E">
      <w:pPr>
        <w:spacing w:after="0" w:line="360" w:lineRule="auto"/>
        <w:ind w:left="4539" w:right="134" w:firstLine="417"/>
        <w:jc w:val="both"/>
        <w:rPr>
          <w:rFonts w:eastAsia="Arial" w:cs="Arial"/>
          <w:sz w:val="22"/>
          <w:szCs w:val="22"/>
        </w:rPr>
      </w:pPr>
      <w:r w:rsidRPr="3DA9222E">
        <w:rPr>
          <w:rFonts w:eastAsia="Arial" w:cs="Arial"/>
          <w:sz w:val="22"/>
          <w:szCs w:val="22"/>
        </w:rPr>
        <w:t>Trabalho de Conclusão de Curso, do curso de Técnico em Desenvolvimento de Sistemas Integrado ao Ensino Médio, da E</w:t>
      </w:r>
      <w:r w:rsidR="38E7F31A" w:rsidRPr="3DA9222E">
        <w:rPr>
          <w:rFonts w:eastAsia="Arial" w:cs="Arial"/>
          <w:sz w:val="22"/>
          <w:szCs w:val="22"/>
        </w:rPr>
        <w:t>TEC</w:t>
      </w:r>
      <w:r w:rsidRPr="3DA9222E">
        <w:rPr>
          <w:rFonts w:eastAsia="Arial" w:cs="Arial"/>
          <w:sz w:val="22"/>
          <w:szCs w:val="22"/>
        </w:rPr>
        <w:t xml:space="preserve"> Uirapuru, </w:t>
      </w:r>
      <w:r w:rsidR="00DA0375" w:rsidRPr="3DA9222E">
        <w:rPr>
          <w:rFonts w:eastAsia="Arial" w:cs="Arial"/>
          <w:sz w:val="22"/>
          <w:szCs w:val="22"/>
        </w:rPr>
        <w:t>orientado</w:t>
      </w:r>
      <w:r w:rsidRPr="3DA9222E">
        <w:rPr>
          <w:rFonts w:eastAsia="Arial" w:cs="Arial"/>
          <w:sz w:val="22"/>
          <w:szCs w:val="22"/>
        </w:rPr>
        <w:t xml:space="preserve"> pelo Professor Paulo Rogério Neves de </w:t>
      </w:r>
      <w:r w:rsidRPr="3DA9222E">
        <w:rPr>
          <w:rFonts w:eastAsia="Arial" w:cs="Arial"/>
          <w:spacing w:val="-2"/>
          <w:sz w:val="22"/>
          <w:szCs w:val="22"/>
        </w:rPr>
        <w:t>Oliveira.</w:t>
      </w:r>
    </w:p>
    <w:p w14:paraId="0698ED58" w14:textId="77777777" w:rsidR="00D35086" w:rsidRDefault="00D35086">
      <w:pPr>
        <w:spacing w:after="0" w:line="360" w:lineRule="auto"/>
        <w:rPr>
          <w:rFonts w:eastAsia="Arial" w:cs="Arial"/>
          <w:sz w:val="22"/>
          <w:u w:val="single"/>
        </w:rPr>
      </w:pPr>
    </w:p>
    <w:p w14:paraId="33D5FD6B" w14:textId="77777777" w:rsidR="00D35086" w:rsidRDefault="00D35086">
      <w:pPr>
        <w:spacing w:after="0" w:line="360" w:lineRule="auto"/>
        <w:rPr>
          <w:rFonts w:eastAsia="Arial" w:cs="Arial"/>
          <w:sz w:val="22"/>
          <w:u w:val="single"/>
        </w:rPr>
      </w:pPr>
    </w:p>
    <w:p w14:paraId="3367D168" w14:textId="77777777" w:rsidR="00D35086" w:rsidRDefault="00D35086">
      <w:pPr>
        <w:spacing w:after="0" w:line="360" w:lineRule="auto"/>
        <w:rPr>
          <w:rFonts w:eastAsia="Arial" w:cs="Arial"/>
          <w:sz w:val="22"/>
          <w:u w:val="single"/>
        </w:rPr>
      </w:pPr>
    </w:p>
    <w:p w14:paraId="30D94CF6" w14:textId="77777777" w:rsidR="00D35086" w:rsidRDefault="00D35086">
      <w:pPr>
        <w:spacing w:after="0" w:line="360" w:lineRule="auto"/>
        <w:rPr>
          <w:rFonts w:eastAsia="Arial" w:cs="Arial"/>
          <w:sz w:val="22"/>
          <w:u w:val="single"/>
        </w:rPr>
      </w:pPr>
    </w:p>
    <w:p w14:paraId="1B6A4C77" w14:textId="77777777" w:rsidR="00D35086" w:rsidRDefault="00D35086">
      <w:pPr>
        <w:spacing w:after="0" w:line="360" w:lineRule="auto"/>
        <w:rPr>
          <w:rFonts w:eastAsia="Arial" w:cs="Arial"/>
          <w:sz w:val="22"/>
          <w:u w:val="single"/>
        </w:rPr>
      </w:pPr>
    </w:p>
    <w:p w14:paraId="58043590" w14:textId="77777777" w:rsidR="00D35086" w:rsidRDefault="00D35086">
      <w:pPr>
        <w:spacing w:after="0" w:line="360" w:lineRule="auto"/>
        <w:rPr>
          <w:rFonts w:eastAsia="Arial" w:cs="Arial"/>
          <w:sz w:val="22"/>
          <w:u w:val="single"/>
        </w:rPr>
      </w:pPr>
    </w:p>
    <w:p w14:paraId="37CE5F57" w14:textId="53485BC3" w:rsidR="743335EB" w:rsidRDefault="743335EB" w:rsidP="743335EB">
      <w:pPr>
        <w:spacing w:before="1" w:after="0" w:line="360" w:lineRule="auto"/>
        <w:ind w:left="3591" w:right="3726"/>
        <w:jc w:val="center"/>
        <w:rPr>
          <w:rFonts w:eastAsia="Arial" w:cs="Arial"/>
          <w:b/>
          <w:bCs/>
          <w:sz w:val="28"/>
          <w:szCs w:val="28"/>
        </w:rPr>
      </w:pPr>
    </w:p>
    <w:p w14:paraId="3BF12B64" w14:textId="77777777" w:rsidR="004230DE" w:rsidRDefault="004230DE">
      <w:pPr>
        <w:spacing w:after="0" w:line="240" w:lineRule="auto"/>
        <w:ind w:left="2"/>
        <w:rPr>
          <w:rFonts w:eastAsia="Arial" w:cs="Arial"/>
          <w:b/>
        </w:rPr>
      </w:pPr>
    </w:p>
    <w:p w14:paraId="4A01EDCA" w14:textId="77777777" w:rsidR="004230DE" w:rsidRDefault="004230DE">
      <w:pPr>
        <w:spacing w:after="0" w:line="240" w:lineRule="auto"/>
        <w:ind w:left="2"/>
        <w:rPr>
          <w:rFonts w:eastAsia="Arial" w:cs="Arial"/>
          <w:b/>
        </w:rPr>
      </w:pPr>
    </w:p>
    <w:p w14:paraId="3C8AA0B9" w14:textId="77777777" w:rsidR="004230DE" w:rsidRDefault="004230DE">
      <w:pPr>
        <w:spacing w:after="0" w:line="240" w:lineRule="auto"/>
        <w:ind w:left="2"/>
        <w:rPr>
          <w:rFonts w:eastAsia="Arial" w:cs="Arial"/>
          <w:b/>
        </w:rPr>
      </w:pPr>
    </w:p>
    <w:p w14:paraId="496B978E" w14:textId="6F0CC7F6" w:rsidR="004230DE" w:rsidRPr="002B11AC" w:rsidRDefault="004230DE" w:rsidP="002B11AC">
      <w:pPr>
        <w:spacing w:after="0" w:line="240" w:lineRule="auto"/>
        <w:jc w:val="center"/>
        <w:rPr>
          <w:rFonts w:eastAsia="Arial" w:cs="Arial"/>
          <w:b/>
          <w:sz w:val="28"/>
          <w:szCs w:val="28"/>
        </w:rPr>
      </w:pPr>
      <w:r w:rsidRPr="002B11AC">
        <w:rPr>
          <w:rFonts w:eastAsia="Arial" w:cs="Arial"/>
          <w:b/>
          <w:sz w:val="28"/>
          <w:szCs w:val="28"/>
        </w:rPr>
        <w:lastRenderedPageBreak/>
        <w:t>São Paulo</w:t>
      </w:r>
    </w:p>
    <w:p w14:paraId="196EA4D5" w14:textId="31D851B0" w:rsidR="009076F1" w:rsidRDefault="004230DE" w:rsidP="002B11AC">
      <w:pPr>
        <w:spacing w:after="0" w:line="240" w:lineRule="auto"/>
        <w:ind w:left="2"/>
        <w:jc w:val="center"/>
        <w:rPr>
          <w:rFonts w:eastAsia="Arial" w:cs="Arial"/>
          <w:b/>
        </w:rPr>
      </w:pPr>
      <w:r>
        <w:rPr>
          <w:rFonts w:eastAsia="Arial" w:cs="Arial"/>
          <w:b/>
        </w:rPr>
        <w:t>2025</w:t>
      </w:r>
    </w:p>
    <w:p w14:paraId="6C0AF629" w14:textId="395AC8CC" w:rsidR="00D35086" w:rsidRDefault="009076F1" w:rsidP="009616BF">
      <w:r>
        <w:br w:type="page"/>
      </w:r>
      <w:r w:rsidR="0044195C">
        <w:lastRenderedPageBreak/>
        <w:t>Resumo</w:t>
      </w:r>
    </w:p>
    <w:p w14:paraId="7B926D11" w14:textId="3A4DDA13" w:rsidR="00D35086" w:rsidRDefault="00D35086" w:rsidP="0044195C">
      <w:pPr>
        <w:spacing w:after="240" w:line="360" w:lineRule="auto"/>
        <w:rPr>
          <w:rFonts w:eastAsia="Arial" w:cs="Arial"/>
          <w:b/>
          <w:sz w:val="28"/>
          <w:szCs w:val="28"/>
        </w:rPr>
      </w:pPr>
    </w:p>
    <w:p w14:paraId="2E166D80" w14:textId="14B8EC51" w:rsidR="0059211E" w:rsidRDefault="0059211E" w:rsidP="0044195C">
      <w:pPr>
        <w:spacing w:after="240" w:line="360" w:lineRule="auto"/>
        <w:rPr>
          <w:rFonts w:eastAsia="Arial" w:cs="Arial"/>
          <w:b/>
          <w:sz w:val="28"/>
          <w:szCs w:val="28"/>
        </w:rPr>
      </w:pPr>
    </w:p>
    <w:p w14:paraId="1D1C84E1" w14:textId="0ECE1927" w:rsidR="0059211E" w:rsidRDefault="0059211E">
      <w:pPr>
        <w:rPr>
          <w:rFonts w:eastAsia="Arial" w:cs="Arial"/>
          <w:b/>
          <w:sz w:val="28"/>
          <w:szCs w:val="28"/>
        </w:rPr>
      </w:pPr>
      <w:r w:rsidRPr="30AEC770">
        <w:rPr>
          <w:rFonts w:eastAsia="Arial" w:cs="Arial"/>
          <w:b/>
          <w:sz w:val="28"/>
          <w:szCs w:val="28"/>
        </w:rPr>
        <w:br w:type="page"/>
      </w:r>
    </w:p>
    <w:p w14:paraId="2BA29D68" w14:textId="2B5F9C61" w:rsidR="0059211E" w:rsidRDefault="0059211E" w:rsidP="683D03A7">
      <w:pPr>
        <w:spacing w:after="240" w:line="360" w:lineRule="auto"/>
        <w:rPr>
          <w:rFonts w:eastAsia="Arial" w:cs="Arial"/>
          <w:b/>
          <w:bCs/>
          <w:sz w:val="28"/>
          <w:szCs w:val="28"/>
        </w:rPr>
      </w:pPr>
    </w:p>
    <w:p w14:paraId="47FE40DD" w14:textId="68E1AC56" w:rsidR="0044195C" w:rsidRDefault="0044195C" w:rsidP="002F693D">
      <w:pPr>
        <w:rPr>
          <w:rFonts w:eastAsia="Arial" w:cs="Arial"/>
          <w:b/>
          <w:sz w:val="28"/>
          <w:szCs w:val="28"/>
        </w:rPr>
      </w:pPr>
    </w:p>
    <w:sdt>
      <w:sdtPr>
        <w:id w:val="1258847072"/>
        <w:docPartObj>
          <w:docPartGallery w:val="Table of Contents"/>
          <w:docPartUnique/>
        </w:docPartObj>
      </w:sdtPr>
      <w:sdtContent>
        <w:p w14:paraId="4F5A93B8" w14:textId="2BF4C37E" w:rsidR="00755F52" w:rsidRDefault="0CC0F0A8">
          <w:pPr>
            <w:pStyle w:val="Sumrio1"/>
            <w:tabs>
              <w:tab w:val="right" w:leader="dot" w:pos="8494"/>
            </w:tabs>
            <w:rPr>
              <w:rFonts w:asciiTheme="minorHAnsi" w:hAnsiTheme="minorHAnsi"/>
              <w:noProof/>
              <w:kern w:val="0"/>
              <w:sz w:val="22"/>
              <w:szCs w:val="22"/>
              <w14:ligatures w14:val="none"/>
            </w:rPr>
          </w:pPr>
          <w:r>
            <w:fldChar w:fldCharType="begin"/>
          </w:r>
          <w:r>
            <w:instrText>TOC \o "1-3" \z \u \h</w:instrText>
          </w:r>
          <w:r>
            <w:fldChar w:fldCharType="separate"/>
          </w:r>
          <w:hyperlink w:anchor="_Toc215050734" w:history="1">
            <w:r w:rsidR="00755F52" w:rsidRPr="008009D4">
              <w:rPr>
                <w:rStyle w:val="Hyperlink"/>
                <w:b/>
                <w:noProof/>
                <w:sz w:val="28"/>
                <w:szCs w:val="28"/>
              </w:rPr>
              <w:t>1. Introdução</w:t>
            </w:r>
            <w:r w:rsidR="00755F52">
              <w:rPr>
                <w:noProof/>
                <w:webHidden/>
              </w:rPr>
              <w:tab/>
            </w:r>
            <w:r w:rsidR="00755F52">
              <w:rPr>
                <w:noProof/>
                <w:webHidden/>
              </w:rPr>
              <w:fldChar w:fldCharType="begin"/>
            </w:r>
            <w:r w:rsidR="00755F52">
              <w:rPr>
                <w:noProof/>
                <w:webHidden/>
              </w:rPr>
              <w:instrText xml:space="preserve"> PAGEREF _Toc215050734 \h </w:instrText>
            </w:r>
            <w:r w:rsidR="00755F52">
              <w:rPr>
                <w:noProof/>
                <w:webHidden/>
              </w:rPr>
            </w:r>
            <w:r w:rsidR="00755F52">
              <w:rPr>
                <w:noProof/>
                <w:webHidden/>
              </w:rPr>
              <w:fldChar w:fldCharType="separate"/>
            </w:r>
            <w:r w:rsidR="008009D4">
              <w:rPr>
                <w:noProof/>
                <w:webHidden/>
              </w:rPr>
              <w:t>6</w:t>
            </w:r>
            <w:r w:rsidR="00755F52">
              <w:rPr>
                <w:noProof/>
                <w:webHidden/>
              </w:rPr>
              <w:fldChar w:fldCharType="end"/>
            </w:r>
          </w:hyperlink>
        </w:p>
        <w:p w14:paraId="60E1E3F1" w14:textId="5DC57766" w:rsidR="00755F52" w:rsidRDefault="00954C80">
          <w:pPr>
            <w:pStyle w:val="Sumrio2"/>
            <w:tabs>
              <w:tab w:val="right" w:leader="dot" w:pos="8494"/>
            </w:tabs>
            <w:rPr>
              <w:rFonts w:asciiTheme="minorHAnsi" w:hAnsiTheme="minorHAnsi"/>
              <w:noProof/>
              <w:kern w:val="0"/>
              <w:sz w:val="22"/>
              <w:szCs w:val="22"/>
              <w14:ligatures w14:val="none"/>
            </w:rPr>
          </w:pPr>
          <w:hyperlink w:anchor="_Toc215050735" w:history="1">
            <w:r w:rsidR="00755F52" w:rsidRPr="00950308">
              <w:rPr>
                <w:rStyle w:val="Hyperlink"/>
                <w:rFonts w:ascii="Arial Rounded MT Bold" w:hAnsi="Arial Rounded MT Bold"/>
                <w:noProof/>
              </w:rPr>
              <w:t>1.1 Objetivos Gerais</w:t>
            </w:r>
            <w:r w:rsidR="00755F52">
              <w:rPr>
                <w:noProof/>
                <w:webHidden/>
              </w:rPr>
              <w:tab/>
            </w:r>
            <w:r w:rsidR="00755F52">
              <w:rPr>
                <w:noProof/>
                <w:webHidden/>
              </w:rPr>
              <w:fldChar w:fldCharType="begin"/>
            </w:r>
            <w:r w:rsidR="00755F52">
              <w:rPr>
                <w:noProof/>
                <w:webHidden/>
              </w:rPr>
              <w:instrText xml:space="preserve"> PAGEREF _Toc215050735 \h </w:instrText>
            </w:r>
            <w:r w:rsidR="00755F52">
              <w:rPr>
                <w:noProof/>
                <w:webHidden/>
              </w:rPr>
            </w:r>
            <w:r w:rsidR="00755F52">
              <w:rPr>
                <w:noProof/>
                <w:webHidden/>
              </w:rPr>
              <w:fldChar w:fldCharType="separate"/>
            </w:r>
            <w:r w:rsidR="008009D4">
              <w:rPr>
                <w:noProof/>
                <w:webHidden/>
              </w:rPr>
              <w:t>7</w:t>
            </w:r>
            <w:r w:rsidR="00755F52">
              <w:rPr>
                <w:noProof/>
                <w:webHidden/>
              </w:rPr>
              <w:fldChar w:fldCharType="end"/>
            </w:r>
          </w:hyperlink>
        </w:p>
        <w:p w14:paraId="54F2762E" w14:textId="545BA039" w:rsidR="00755F52" w:rsidRDefault="00954C80">
          <w:pPr>
            <w:pStyle w:val="Sumrio2"/>
            <w:tabs>
              <w:tab w:val="right" w:leader="dot" w:pos="8494"/>
            </w:tabs>
            <w:rPr>
              <w:rFonts w:asciiTheme="minorHAnsi" w:hAnsiTheme="minorHAnsi"/>
              <w:noProof/>
              <w:kern w:val="0"/>
              <w:sz w:val="22"/>
              <w:szCs w:val="22"/>
              <w14:ligatures w14:val="none"/>
            </w:rPr>
          </w:pPr>
          <w:hyperlink w:anchor="_Toc215050736" w:history="1">
            <w:r w:rsidR="00755F52" w:rsidRPr="00950308">
              <w:rPr>
                <w:rStyle w:val="Hyperlink"/>
                <w:rFonts w:eastAsia="Arial" w:cs="Arial"/>
                <w:b/>
                <w:noProof/>
              </w:rPr>
              <w:t>1.2 Objetivos Específicos</w:t>
            </w:r>
            <w:r w:rsidR="00755F52">
              <w:rPr>
                <w:noProof/>
                <w:webHidden/>
              </w:rPr>
              <w:tab/>
            </w:r>
            <w:r w:rsidR="00755F52">
              <w:rPr>
                <w:noProof/>
                <w:webHidden/>
              </w:rPr>
              <w:fldChar w:fldCharType="begin"/>
            </w:r>
            <w:r w:rsidR="00755F52">
              <w:rPr>
                <w:noProof/>
                <w:webHidden/>
              </w:rPr>
              <w:instrText xml:space="preserve"> PAGEREF _Toc215050736 \h </w:instrText>
            </w:r>
            <w:r w:rsidR="00755F52">
              <w:rPr>
                <w:noProof/>
                <w:webHidden/>
              </w:rPr>
            </w:r>
            <w:r w:rsidR="00755F52">
              <w:rPr>
                <w:noProof/>
                <w:webHidden/>
              </w:rPr>
              <w:fldChar w:fldCharType="separate"/>
            </w:r>
            <w:r w:rsidR="008009D4">
              <w:rPr>
                <w:noProof/>
                <w:webHidden/>
              </w:rPr>
              <w:t>7</w:t>
            </w:r>
            <w:r w:rsidR="00755F52">
              <w:rPr>
                <w:noProof/>
                <w:webHidden/>
              </w:rPr>
              <w:fldChar w:fldCharType="end"/>
            </w:r>
          </w:hyperlink>
        </w:p>
        <w:p w14:paraId="74ACB68C" w14:textId="61A72B52" w:rsidR="00755F52" w:rsidRDefault="00954C80">
          <w:pPr>
            <w:pStyle w:val="Sumrio2"/>
            <w:tabs>
              <w:tab w:val="right" w:leader="dot" w:pos="8494"/>
            </w:tabs>
            <w:rPr>
              <w:rFonts w:asciiTheme="minorHAnsi" w:hAnsiTheme="minorHAnsi"/>
              <w:noProof/>
              <w:kern w:val="0"/>
              <w:sz w:val="22"/>
              <w:szCs w:val="22"/>
              <w14:ligatures w14:val="none"/>
            </w:rPr>
          </w:pPr>
          <w:hyperlink w:anchor="_Toc215050737" w:history="1">
            <w:r w:rsidR="00755F52" w:rsidRPr="00950308">
              <w:rPr>
                <w:rStyle w:val="Hyperlink"/>
                <w:rFonts w:ascii="Arial Rounded MT Bold" w:eastAsia="Cambria" w:hAnsi="Arial Rounded MT Bold"/>
                <w:noProof/>
              </w:rPr>
              <w:t>1.3 Justificativa</w:t>
            </w:r>
            <w:r w:rsidR="00755F52">
              <w:rPr>
                <w:noProof/>
                <w:webHidden/>
              </w:rPr>
              <w:tab/>
            </w:r>
            <w:r w:rsidR="00755F52">
              <w:rPr>
                <w:noProof/>
                <w:webHidden/>
              </w:rPr>
              <w:fldChar w:fldCharType="begin"/>
            </w:r>
            <w:r w:rsidR="00755F52">
              <w:rPr>
                <w:noProof/>
                <w:webHidden/>
              </w:rPr>
              <w:instrText xml:space="preserve"> PAGEREF _Toc215050737 \h </w:instrText>
            </w:r>
            <w:r w:rsidR="00755F52">
              <w:rPr>
                <w:noProof/>
                <w:webHidden/>
              </w:rPr>
            </w:r>
            <w:r w:rsidR="00755F52">
              <w:rPr>
                <w:noProof/>
                <w:webHidden/>
              </w:rPr>
              <w:fldChar w:fldCharType="separate"/>
            </w:r>
            <w:r w:rsidR="008009D4">
              <w:rPr>
                <w:noProof/>
                <w:webHidden/>
              </w:rPr>
              <w:t>9</w:t>
            </w:r>
            <w:r w:rsidR="00755F52">
              <w:rPr>
                <w:noProof/>
                <w:webHidden/>
              </w:rPr>
              <w:fldChar w:fldCharType="end"/>
            </w:r>
          </w:hyperlink>
        </w:p>
        <w:p w14:paraId="20E41205" w14:textId="5C9A9396" w:rsidR="00755F52" w:rsidRDefault="00954C80">
          <w:pPr>
            <w:pStyle w:val="Sumrio1"/>
            <w:tabs>
              <w:tab w:val="right" w:leader="dot" w:pos="8494"/>
            </w:tabs>
            <w:rPr>
              <w:rFonts w:asciiTheme="minorHAnsi" w:hAnsiTheme="minorHAnsi"/>
              <w:noProof/>
              <w:kern w:val="0"/>
              <w:sz w:val="22"/>
              <w:szCs w:val="22"/>
              <w14:ligatures w14:val="none"/>
            </w:rPr>
          </w:pPr>
          <w:hyperlink w:anchor="_Toc215050738" w:history="1">
            <w:r w:rsidR="00755F52" w:rsidRPr="008009D4">
              <w:rPr>
                <w:rStyle w:val="Hyperlink"/>
                <w:b/>
                <w:noProof/>
                <w:sz w:val="28"/>
                <w:szCs w:val="28"/>
              </w:rPr>
              <w:t>2. Desenvolvimento</w:t>
            </w:r>
            <w:r w:rsidR="00755F52">
              <w:rPr>
                <w:noProof/>
                <w:webHidden/>
              </w:rPr>
              <w:tab/>
            </w:r>
            <w:r w:rsidR="00755F52">
              <w:rPr>
                <w:noProof/>
                <w:webHidden/>
              </w:rPr>
              <w:fldChar w:fldCharType="begin"/>
            </w:r>
            <w:r w:rsidR="00755F52">
              <w:rPr>
                <w:noProof/>
                <w:webHidden/>
              </w:rPr>
              <w:instrText xml:space="preserve"> PAGEREF _Toc215050738 \h </w:instrText>
            </w:r>
            <w:r w:rsidR="00755F52">
              <w:rPr>
                <w:noProof/>
                <w:webHidden/>
              </w:rPr>
            </w:r>
            <w:r w:rsidR="00755F52">
              <w:rPr>
                <w:noProof/>
                <w:webHidden/>
              </w:rPr>
              <w:fldChar w:fldCharType="separate"/>
            </w:r>
            <w:r w:rsidR="008009D4">
              <w:rPr>
                <w:noProof/>
                <w:webHidden/>
              </w:rPr>
              <w:t>10</w:t>
            </w:r>
            <w:r w:rsidR="00755F52">
              <w:rPr>
                <w:noProof/>
                <w:webHidden/>
              </w:rPr>
              <w:fldChar w:fldCharType="end"/>
            </w:r>
          </w:hyperlink>
        </w:p>
        <w:p w14:paraId="689418B7" w14:textId="399E5745" w:rsidR="00755F52" w:rsidRDefault="00954C80">
          <w:pPr>
            <w:pStyle w:val="Sumrio2"/>
            <w:tabs>
              <w:tab w:val="right" w:leader="dot" w:pos="8494"/>
            </w:tabs>
            <w:rPr>
              <w:rFonts w:asciiTheme="minorHAnsi" w:hAnsiTheme="minorHAnsi"/>
              <w:noProof/>
              <w:kern w:val="0"/>
              <w:sz w:val="22"/>
              <w:szCs w:val="22"/>
              <w14:ligatures w14:val="none"/>
            </w:rPr>
          </w:pPr>
          <w:hyperlink w:anchor="_Toc215050739" w:history="1">
            <w:r w:rsidR="00755F52" w:rsidRPr="00950308">
              <w:rPr>
                <w:rStyle w:val="Hyperlink"/>
                <w:rFonts w:ascii="Arial Rounded MT Bold" w:hAnsi="Arial Rounded MT Bold"/>
                <w:noProof/>
              </w:rPr>
              <w:t>2.1 Técnicas de levantamento de requisitos</w:t>
            </w:r>
            <w:r w:rsidR="00755F52">
              <w:rPr>
                <w:noProof/>
                <w:webHidden/>
              </w:rPr>
              <w:tab/>
            </w:r>
            <w:r w:rsidR="00755F52">
              <w:rPr>
                <w:noProof/>
                <w:webHidden/>
              </w:rPr>
              <w:fldChar w:fldCharType="begin"/>
            </w:r>
            <w:r w:rsidR="00755F52">
              <w:rPr>
                <w:noProof/>
                <w:webHidden/>
              </w:rPr>
              <w:instrText xml:space="preserve"> PAGEREF _Toc215050739 \h </w:instrText>
            </w:r>
            <w:r w:rsidR="00755F52">
              <w:rPr>
                <w:noProof/>
                <w:webHidden/>
              </w:rPr>
            </w:r>
            <w:r w:rsidR="00755F52">
              <w:rPr>
                <w:noProof/>
                <w:webHidden/>
              </w:rPr>
              <w:fldChar w:fldCharType="separate"/>
            </w:r>
            <w:r w:rsidR="008009D4">
              <w:rPr>
                <w:noProof/>
                <w:webHidden/>
              </w:rPr>
              <w:t>10</w:t>
            </w:r>
            <w:r w:rsidR="00755F52">
              <w:rPr>
                <w:noProof/>
                <w:webHidden/>
              </w:rPr>
              <w:fldChar w:fldCharType="end"/>
            </w:r>
          </w:hyperlink>
        </w:p>
        <w:p w14:paraId="14850896" w14:textId="71630847" w:rsidR="00755F52" w:rsidRDefault="00954C80">
          <w:pPr>
            <w:pStyle w:val="Sumrio3"/>
            <w:tabs>
              <w:tab w:val="right" w:leader="dot" w:pos="8494"/>
            </w:tabs>
            <w:rPr>
              <w:rFonts w:asciiTheme="minorHAnsi" w:hAnsiTheme="minorHAnsi"/>
              <w:noProof/>
              <w:kern w:val="0"/>
              <w:sz w:val="22"/>
              <w:szCs w:val="22"/>
              <w14:ligatures w14:val="none"/>
            </w:rPr>
          </w:pPr>
          <w:hyperlink w:anchor="_Toc215050740" w:history="1">
            <w:r w:rsidR="00755F52" w:rsidRPr="00950308">
              <w:rPr>
                <w:rStyle w:val="Hyperlink"/>
                <w:rFonts w:cs="Arial"/>
                <w:b/>
                <w:bCs/>
                <w:noProof/>
              </w:rPr>
              <w:t>2.1.1 Entrevistas</w:t>
            </w:r>
            <w:r w:rsidR="00755F52">
              <w:rPr>
                <w:noProof/>
                <w:webHidden/>
              </w:rPr>
              <w:tab/>
            </w:r>
            <w:r w:rsidR="00755F52">
              <w:rPr>
                <w:noProof/>
                <w:webHidden/>
              </w:rPr>
              <w:fldChar w:fldCharType="begin"/>
            </w:r>
            <w:r w:rsidR="00755F52">
              <w:rPr>
                <w:noProof/>
                <w:webHidden/>
              </w:rPr>
              <w:instrText xml:space="preserve"> PAGEREF _Toc215050740 \h </w:instrText>
            </w:r>
            <w:r w:rsidR="00755F52">
              <w:rPr>
                <w:noProof/>
                <w:webHidden/>
              </w:rPr>
            </w:r>
            <w:r w:rsidR="00755F52">
              <w:rPr>
                <w:noProof/>
                <w:webHidden/>
              </w:rPr>
              <w:fldChar w:fldCharType="separate"/>
            </w:r>
            <w:r w:rsidR="008009D4">
              <w:rPr>
                <w:noProof/>
                <w:webHidden/>
              </w:rPr>
              <w:t>11</w:t>
            </w:r>
            <w:r w:rsidR="00755F52">
              <w:rPr>
                <w:noProof/>
                <w:webHidden/>
              </w:rPr>
              <w:fldChar w:fldCharType="end"/>
            </w:r>
          </w:hyperlink>
        </w:p>
        <w:p w14:paraId="4EA72FBE" w14:textId="0D8B2B15" w:rsidR="00755F52" w:rsidRDefault="00954C80">
          <w:pPr>
            <w:pStyle w:val="Sumrio3"/>
            <w:tabs>
              <w:tab w:val="right" w:leader="dot" w:pos="8494"/>
            </w:tabs>
            <w:rPr>
              <w:rFonts w:asciiTheme="minorHAnsi" w:hAnsiTheme="minorHAnsi"/>
              <w:noProof/>
              <w:kern w:val="0"/>
              <w:sz w:val="22"/>
              <w:szCs w:val="22"/>
              <w14:ligatures w14:val="none"/>
            </w:rPr>
          </w:pPr>
          <w:hyperlink w:anchor="_Toc215050741" w:history="1">
            <w:r w:rsidR="00755F52" w:rsidRPr="00950308">
              <w:rPr>
                <w:rStyle w:val="Hyperlink"/>
                <w:rFonts w:ascii="Arial Rounded MT Bold" w:hAnsi="Arial Rounded MT Bold"/>
                <w:noProof/>
              </w:rPr>
              <w:t>2.1.2 Questionário</w:t>
            </w:r>
            <w:r w:rsidR="00755F52">
              <w:rPr>
                <w:noProof/>
                <w:webHidden/>
              </w:rPr>
              <w:tab/>
            </w:r>
            <w:r w:rsidR="00755F52">
              <w:rPr>
                <w:noProof/>
                <w:webHidden/>
              </w:rPr>
              <w:fldChar w:fldCharType="begin"/>
            </w:r>
            <w:r w:rsidR="00755F52">
              <w:rPr>
                <w:noProof/>
                <w:webHidden/>
              </w:rPr>
              <w:instrText xml:space="preserve"> PAGEREF _Toc215050741 \h </w:instrText>
            </w:r>
            <w:r w:rsidR="00755F52">
              <w:rPr>
                <w:noProof/>
                <w:webHidden/>
              </w:rPr>
            </w:r>
            <w:r w:rsidR="00755F52">
              <w:rPr>
                <w:noProof/>
                <w:webHidden/>
              </w:rPr>
              <w:fldChar w:fldCharType="separate"/>
            </w:r>
            <w:r w:rsidR="008009D4">
              <w:rPr>
                <w:noProof/>
                <w:webHidden/>
              </w:rPr>
              <w:t>11</w:t>
            </w:r>
            <w:r w:rsidR="00755F52">
              <w:rPr>
                <w:noProof/>
                <w:webHidden/>
              </w:rPr>
              <w:fldChar w:fldCharType="end"/>
            </w:r>
          </w:hyperlink>
        </w:p>
        <w:p w14:paraId="7EDF7046" w14:textId="3F040161" w:rsidR="00755F52" w:rsidRDefault="00954C80">
          <w:pPr>
            <w:pStyle w:val="Sumrio3"/>
            <w:tabs>
              <w:tab w:val="right" w:leader="dot" w:pos="8494"/>
            </w:tabs>
            <w:rPr>
              <w:rFonts w:asciiTheme="minorHAnsi" w:hAnsiTheme="minorHAnsi"/>
              <w:noProof/>
              <w:kern w:val="0"/>
              <w:sz w:val="22"/>
              <w:szCs w:val="22"/>
              <w14:ligatures w14:val="none"/>
            </w:rPr>
          </w:pPr>
          <w:hyperlink w:anchor="_Toc215050742" w:history="1">
            <w:r w:rsidR="00755F52" w:rsidRPr="00950308">
              <w:rPr>
                <w:rStyle w:val="Hyperlink"/>
                <w:rFonts w:ascii="Arial Rounded MT Bold" w:hAnsi="Arial Rounded MT Bold"/>
                <w:noProof/>
              </w:rPr>
              <w:t>2.1.</w:t>
            </w:r>
            <w:r w:rsidR="008009D4">
              <w:rPr>
                <w:rStyle w:val="Hyperlink"/>
                <w:rFonts w:ascii="Arial Rounded MT Bold" w:hAnsi="Arial Rounded MT Bold"/>
                <w:noProof/>
              </w:rPr>
              <w:t>3</w:t>
            </w:r>
            <w:r w:rsidR="00755F52" w:rsidRPr="00950308">
              <w:rPr>
                <w:rStyle w:val="Hyperlink"/>
                <w:rFonts w:ascii="Arial Rounded MT Bold" w:hAnsi="Arial Rounded MT Bold"/>
                <w:noProof/>
              </w:rPr>
              <w:t xml:space="preserve"> Especificação dos Requisitos funcionais</w:t>
            </w:r>
            <w:r w:rsidR="00755F52">
              <w:rPr>
                <w:noProof/>
                <w:webHidden/>
              </w:rPr>
              <w:tab/>
            </w:r>
            <w:r w:rsidR="00755F52">
              <w:rPr>
                <w:noProof/>
                <w:webHidden/>
              </w:rPr>
              <w:fldChar w:fldCharType="begin"/>
            </w:r>
            <w:r w:rsidR="00755F52">
              <w:rPr>
                <w:noProof/>
                <w:webHidden/>
              </w:rPr>
              <w:instrText xml:space="preserve"> PAGEREF _Toc215050742 \h </w:instrText>
            </w:r>
            <w:r w:rsidR="00755F52">
              <w:rPr>
                <w:noProof/>
                <w:webHidden/>
              </w:rPr>
            </w:r>
            <w:r w:rsidR="00755F52">
              <w:rPr>
                <w:noProof/>
                <w:webHidden/>
              </w:rPr>
              <w:fldChar w:fldCharType="separate"/>
            </w:r>
            <w:r w:rsidR="008009D4">
              <w:rPr>
                <w:noProof/>
                <w:webHidden/>
              </w:rPr>
              <w:t>11</w:t>
            </w:r>
            <w:r w:rsidR="00755F52">
              <w:rPr>
                <w:noProof/>
                <w:webHidden/>
              </w:rPr>
              <w:fldChar w:fldCharType="end"/>
            </w:r>
          </w:hyperlink>
        </w:p>
        <w:p w14:paraId="5CE32EFB" w14:textId="31D8D979" w:rsidR="00755F52" w:rsidRDefault="00954C80">
          <w:pPr>
            <w:pStyle w:val="Sumrio3"/>
            <w:tabs>
              <w:tab w:val="right" w:leader="dot" w:pos="8494"/>
            </w:tabs>
            <w:rPr>
              <w:rFonts w:asciiTheme="minorHAnsi" w:hAnsiTheme="minorHAnsi"/>
              <w:noProof/>
              <w:kern w:val="0"/>
              <w:sz w:val="22"/>
              <w:szCs w:val="22"/>
              <w14:ligatures w14:val="none"/>
            </w:rPr>
          </w:pPr>
          <w:hyperlink w:anchor="_Toc215050743" w:history="1">
            <w:r w:rsidR="00755F52" w:rsidRPr="00950308">
              <w:rPr>
                <w:rStyle w:val="Hyperlink"/>
                <w:rFonts w:ascii="Arial Rounded MT Bold" w:hAnsi="Arial Rounded MT Bold"/>
                <w:noProof/>
              </w:rPr>
              <w:t>2.1.</w:t>
            </w:r>
            <w:r w:rsidR="008009D4">
              <w:rPr>
                <w:rStyle w:val="Hyperlink"/>
                <w:rFonts w:ascii="Arial Rounded MT Bold" w:hAnsi="Arial Rounded MT Bold"/>
                <w:noProof/>
              </w:rPr>
              <w:t>4</w:t>
            </w:r>
            <w:r w:rsidR="00755F52" w:rsidRPr="00950308">
              <w:rPr>
                <w:rStyle w:val="Hyperlink"/>
                <w:rFonts w:ascii="Arial Rounded MT Bold" w:hAnsi="Arial Rounded MT Bold"/>
                <w:noProof/>
              </w:rPr>
              <w:t xml:space="preserve"> Especificação dos Requisitos não funcionais</w:t>
            </w:r>
            <w:r w:rsidR="00755F52">
              <w:rPr>
                <w:noProof/>
                <w:webHidden/>
              </w:rPr>
              <w:tab/>
            </w:r>
            <w:r w:rsidR="00755F52">
              <w:rPr>
                <w:noProof/>
                <w:webHidden/>
              </w:rPr>
              <w:fldChar w:fldCharType="begin"/>
            </w:r>
            <w:r w:rsidR="00755F52">
              <w:rPr>
                <w:noProof/>
                <w:webHidden/>
              </w:rPr>
              <w:instrText xml:space="preserve"> PAGEREF _Toc215050743 \h </w:instrText>
            </w:r>
            <w:r w:rsidR="00755F52">
              <w:rPr>
                <w:noProof/>
                <w:webHidden/>
              </w:rPr>
            </w:r>
            <w:r w:rsidR="00755F52">
              <w:rPr>
                <w:noProof/>
                <w:webHidden/>
              </w:rPr>
              <w:fldChar w:fldCharType="separate"/>
            </w:r>
            <w:r w:rsidR="008009D4">
              <w:rPr>
                <w:noProof/>
                <w:webHidden/>
              </w:rPr>
              <w:t>14</w:t>
            </w:r>
            <w:r w:rsidR="00755F52">
              <w:rPr>
                <w:noProof/>
                <w:webHidden/>
              </w:rPr>
              <w:fldChar w:fldCharType="end"/>
            </w:r>
          </w:hyperlink>
        </w:p>
        <w:p w14:paraId="128E2F46" w14:textId="3198EE9C" w:rsidR="00755F52" w:rsidRDefault="00954C80">
          <w:pPr>
            <w:pStyle w:val="Sumrio2"/>
            <w:tabs>
              <w:tab w:val="right" w:leader="dot" w:pos="8494"/>
            </w:tabs>
            <w:rPr>
              <w:rFonts w:asciiTheme="minorHAnsi" w:hAnsiTheme="minorHAnsi"/>
              <w:noProof/>
              <w:kern w:val="0"/>
              <w:sz w:val="22"/>
              <w:szCs w:val="22"/>
              <w14:ligatures w14:val="none"/>
            </w:rPr>
          </w:pPr>
          <w:hyperlink w:anchor="_Toc215050744" w:history="1">
            <w:r w:rsidR="00755F52" w:rsidRPr="00950308">
              <w:rPr>
                <w:rStyle w:val="Hyperlink"/>
                <w:rFonts w:ascii="Arial Rounded MT Bold" w:hAnsi="Arial Rounded MT Bold"/>
                <w:noProof/>
              </w:rPr>
              <w:t>2.2 Diagramas UML</w:t>
            </w:r>
            <w:r w:rsidR="00755F52">
              <w:rPr>
                <w:noProof/>
                <w:webHidden/>
              </w:rPr>
              <w:tab/>
            </w:r>
            <w:r w:rsidR="00755F52">
              <w:rPr>
                <w:noProof/>
                <w:webHidden/>
              </w:rPr>
              <w:fldChar w:fldCharType="begin"/>
            </w:r>
            <w:r w:rsidR="00755F52">
              <w:rPr>
                <w:noProof/>
                <w:webHidden/>
              </w:rPr>
              <w:instrText xml:space="preserve"> PAGEREF _Toc215050744 \h </w:instrText>
            </w:r>
            <w:r w:rsidR="00755F52">
              <w:rPr>
                <w:noProof/>
                <w:webHidden/>
              </w:rPr>
            </w:r>
            <w:r w:rsidR="00755F52">
              <w:rPr>
                <w:noProof/>
                <w:webHidden/>
              </w:rPr>
              <w:fldChar w:fldCharType="separate"/>
            </w:r>
            <w:r w:rsidR="008009D4">
              <w:rPr>
                <w:noProof/>
                <w:webHidden/>
              </w:rPr>
              <w:t>14</w:t>
            </w:r>
            <w:r w:rsidR="00755F52">
              <w:rPr>
                <w:noProof/>
                <w:webHidden/>
              </w:rPr>
              <w:fldChar w:fldCharType="end"/>
            </w:r>
          </w:hyperlink>
        </w:p>
        <w:p w14:paraId="73B84CF8" w14:textId="40E837B2" w:rsidR="00755F52" w:rsidRDefault="00954C80">
          <w:pPr>
            <w:pStyle w:val="Sumrio3"/>
            <w:tabs>
              <w:tab w:val="right" w:leader="dot" w:pos="8494"/>
            </w:tabs>
            <w:rPr>
              <w:rFonts w:asciiTheme="minorHAnsi" w:hAnsiTheme="minorHAnsi"/>
              <w:noProof/>
              <w:kern w:val="0"/>
              <w:sz w:val="22"/>
              <w:szCs w:val="22"/>
              <w14:ligatures w14:val="none"/>
            </w:rPr>
          </w:pPr>
          <w:hyperlink w:anchor="_Toc215050745" w:history="1">
            <w:r w:rsidR="00755F52" w:rsidRPr="00950308">
              <w:rPr>
                <w:rStyle w:val="Hyperlink"/>
                <w:rFonts w:ascii="Arial Rounded MT Bold" w:hAnsi="Arial Rounded MT Bold"/>
                <w:noProof/>
              </w:rPr>
              <w:t>2.2.1 Casos de Uso</w:t>
            </w:r>
            <w:r w:rsidR="00755F52">
              <w:rPr>
                <w:noProof/>
                <w:webHidden/>
              </w:rPr>
              <w:tab/>
            </w:r>
            <w:r w:rsidR="00755F52">
              <w:rPr>
                <w:noProof/>
                <w:webHidden/>
              </w:rPr>
              <w:fldChar w:fldCharType="begin"/>
            </w:r>
            <w:r w:rsidR="00755F52">
              <w:rPr>
                <w:noProof/>
                <w:webHidden/>
              </w:rPr>
              <w:instrText xml:space="preserve"> PAGEREF _Toc215050745 \h </w:instrText>
            </w:r>
            <w:r w:rsidR="00755F52">
              <w:rPr>
                <w:noProof/>
                <w:webHidden/>
              </w:rPr>
            </w:r>
            <w:r w:rsidR="00755F52">
              <w:rPr>
                <w:noProof/>
                <w:webHidden/>
              </w:rPr>
              <w:fldChar w:fldCharType="separate"/>
            </w:r>
            <w:r w:rsidR="008009D4">
              <w:rPr>
                <w:noProof/>
                <w:webHidden/>
              </w:rPr>
              <w:t>15</w:t>
            </w:r>
            <w:r w:rsidR="00755F52">
              <w:rPr>
                <w:noProof/>
                <w:webHidden/>
              </w:rPr>
              <w:fldChar w:fldCharType="end"/>
            </w:r>
          </w:hyperlink>
        </w:p>
        <w:p w14:paraId="006DBD4F" w14:textId="4614861F" w:rsidR="00755F52" w:rsidRDefault="00954C80">
          <w:pPr>
            <w:pStyle w:val="Sumrio3"/>
            <w:tabs>
              <w:tab w:val="right" w:leader="dot" w:pos="8494"/>
            </w:tabs>
            <w:rPr>
              <w:rFonts w:asciiTheme="minorHAnsi" w:hAnsiTheme="minorHAnsi"/>
              <w:noProof/>
              <w:kern w:val="0"/>
              <w:sz w:val="22"/>
              <w:szCs w:val="22"/>
              <w14:ligatures w14:val="none"/>
            </w:rPr>
          </w:pPr>
          <w:hyperlink w:anchor="_Toc215050746" w:history="1">
            <w:r w:rsidR="00755F52" w:rsidRPr="00950308">
              <w:rPr>
                <w:rStyle w:val="Hyperlink"/>
                <w:rFonts w:ascii="Arial Rounded MT Bold" w:hAnsi="Arial Rounded MT Bold"/>
                <w:noProof/>
              </w:rPr>
              <w:t>2.2.2 Classes</w:t>
            </w:r>
            <w:r w:rsidR="00755F52">
              <w:rPr>
                <w:noProof/>
                <w:webHidden/>
              </w:rPr>
              <w:tab/>
            </w:r>
            <w:r w:rsidR="00755F52">
              <w:rPr>
                <w:noProof/>
                <w:webHidden/>
              </w:rPr>
              <w:fldChar w:fldCharType="begin"/>
            </w:r>
            <w:r w:rsidR="00755F52">
              <w:rPr>
                <w:noProof/>
                <w:webHidden/>
              </w:rPr>
              <w:instrText xml:space="preserve"> PAGEREF _Toc215050746 \h </w:instrText>
            </w:r>
            <w:r w:rsidR="00755F52">
              <w:rPr>
                <w:noProof/>
                <w:webHidden/>
              </w:rPr>
            </w:r>
            <w:r w:rsidR="00755F52">
              <w:rPr>
                <w:noProof/>
                <w:webHidden/>
              </w:rPr>
              <w:fldChar w:fldCharType="separate"/>
            </w:r>
            <w:r w:rsidR="008009D4">
              <w:rPr>
                <w:noProof/>
                <w:webHidden/>
              </w:rPr>
              <w:t>16</w:t>
            </w:r>
            <w:r w:rsidR="00755F52">
              <w:rPr>
                <w:noProof/>
                <w:webHidden/>
              </w:rPr>
              <w:fldChar w:fldCharType="end"/>
            </w:r>
          </w:hyperlink>
        </w:p>
        <w:p w14:paraId="0D0432E1" w14:textId="311A4711" w:rsidR="00755F52" w:rsidRDefault="00954C80">
          <w:pPr>
            <w:pStyle w:val="Sumrio2"/>
            <w:tabs>
              <w:tab w:val="right" w:leader="dot" w:pos="8494"/>
            </w:tabs>
            <w:rPr>
              <w:rFonts w:asciiTheme="minorHAnsi" w:hAnsiTheme="minorHAnsi"/>
              <w:noProof/>
              <w:kern w:val="0"/>
              <w:sz w:val="22"/>
              <w:szCs w:val="22"/>
              <w14:ligatures w14:val="none"/>
            </w:rPr>
          </w:pPr>
          <w:hyperlink w:anchor="_Toc215050747" w:history="1">
            <w:r w:rsidR="00755F52" w:rsidRPr="00950308">
              <w:rPr>
                <w:rStyle w:val="Hyperlink"/>
                <w:rFonts w:ascii="Arial Rounded MT Bold" w:hAnsi="Arial Rounded MT Bold"/>
                <w:noProof/>
              </w:rPr>
              <w:t>2.3 Prototipagem</w:t>
            </w:r>
            <w:r w:rsidR="00755F52">
              <w:rPr>
                <w:noProof/>
                <w:webHidden/>
              </w:rPr>
              <w:tab/>
            </w:r>
            <w:r w:rsidR="00755F52">
              <w:rPr>
                <w:noProof/>
                <w:webHidden/>
              </w:rPr>
              <w:fldChar w:fldCharType="begin"/>
            </w:r>
            <w:r w:rsidR="00755F52">
              <w:rPr>
                <w:noProof/>
                <w:webHidden/>
              </w:rPr>
              <w:instrText xml:space="preserve"> PAGEREF _Toc215050747 \h </w:instrText>
            </w:r>
            <w:r w:rsidR="00755F52">
              <w:rPr>
                <w:noProof/>
                <w:webHidden/>
              </w:rPr>
            </w:r>
            <w:r w:rsidR="00755F52">
              <w:rPr>
                <w:noProof/>
                <w:webHidden/>
              </w:rPr>
              <w:fldChar w:fldCharType="separate"/>
            </w:r>
            <w:r w:rsidR="008009D4">
              <w:rPr>
                <w:noProof/>
                <w:webHidden/>
              </w:rPr>
              <w:t>17</w:t>
            </w:r>
            <w:r w:rsidR="00755F52">
              <w:rPr>
                <w:noProof/>
                <w:webHidden/>
              </w:rPr>
              <w:fldChar w:fldCharType="end"/>
            </w:r>
          </w:hyperlink>
        </w:p>
        <w:p w14:paraId="75209789" w14:textId="22C85B4E" w:rsidR="00755F52" w:rsidRDefault="00954C80">
          <w:pPr>
            <w:pStyle w:val="Sumrio3"/>
            <w:tabs>
              <w:tab w:val="right" w:leader="dot" w:pos="8494"/>
            </w:tabs>
            <w:rPr>
              <w:rFonts w:asciiTheme="minorHAnsi" w:hAnsiTheme="minorHAnsi"/>
              <w:noProof/>
              <w:kern w:val="0"/>
              <w:sz w:val="22"/>
              <w:szCs w:val="22"/>
              <w14:ligatures w14:val="none"/>
            </w:rPr>
          </w:pPr>
          <w:hyperlink w:anchor="_Toc215050748" w:history="1">
            <w:r w:rsidR="00755F52" w:rsidRPr="00950308">
              <w:rPr>
                <w:rStyle w:val="Hyperlink"/>
                <w:rFonts w:ascii="Arial Rounded MT Bold" w:hAnsi="Arial Rounded MT Bold"/>
                <w:noProof/>
              </w:rPr>
              <w:t>2.3.1 Protótipo de baixa definição</w:t>
            </w:r>
            <w:r w:rsidR="00755F52">
              <w:rPr>
                <w:noProof/>
                <w:webHidden/>
              </w:rPr>
              <w:tab/>
            </w:r>
            <w:r w:rsidR="00755F52">
              <w:rPr>
                <w:noProof/>
                <w:webHidden/>
              </w:rPr>
              <w:fldChar w:fldCharType="begin"/>
            </w:r>
            <w:r w:rsidR="00755F52">
              <w:rPr>
                <w:noProof/>
                <w:webHidden/>
              </w:rPr>
              <w:instrText xml:space="preserve"> PAGEREF _Toc215050748 \h </w:instrText>
            </w:r>
            <w:r w:rsidR="00755F52">
              <w:rPr>
                <w:noProof/>
                <w:webHidden/>
              </w:rPr>
            </w:r>
            <w:r w:rsidR="00755F52">
              <w:rPr>
                <w:noProof/>
                <w:webHidden/>
              </w:rPr>
              <w:fldChar w:fldCharType="separate"/>
            </w:r>
            <w:r w:rsidR="008009D4">
              <w:rPr>
                <w:noProof/>
                <w:webHidden/>
              </w:rPr>
              <w:t>17</w:t>
            </w:r>
            <w:r w:rsidR="00755F52">
              <w:rPr>
                <w:noProof/>
                <w:webHidden/>
              </w:rPr>
              <w:fldChar w:fldCharType="end"/>
            </w:r>
          </w:hyperlink>
        </w:p>
        <w:p w14:paraId="7E625824" w14:textId="32691987" w:rsidR="00755F52" w:rsidRDefault="00954C80">
          <w:pPr>
            <w:pStyle w:val="Sumrio3"/>
            <w:tabs>
              <w:tab w:val="right" w:leader="dot" w:pos="8494"/>
            </w:tabs>
            <w:rPr>
              <w:rFonts w:asciiTheme="minorHAnsi" w:hAnsiTheme="minorHAnsi"/>
              <w:noProof/>
              <w:kern w:val="0"/>
              <w:sz w:val="22"/>
              <w:szCs w:val="22"/>
              <w14:ligatures w14:val="none"/>
            </w:rPr>
          </w:pPr>
          <w:hyperlink w:anchor="_Toc215050749" w:history="1">
            <w:r w:rsidR="00755F52" w:rsidRPr="00950308">
              <w:rPr>
                <w:rStyle w:val="Hyperlink"/>
                <w:rFonts w:ascii="Arial Rounded MT Bold" w:hAnsi="Arial Rounded MT Bold"/>
                <w:noProof/>
              </w:rPr>
              <w:t>2.2.2  Protótipo de média</w:t>
            </w:r>
            <w:r w:rsidR="00755F52">
              <w:rPr>
                <w:noProof/>
                <w:webHidden/>
              </w:rPr>
              <w:tab/>
            </w:r>
            <w:r w:rsidR="00755F52">
              <w:rPr>
                <w:noProof/>
                <w:webHidden/>
              </w:rPr>
              <w:fldChar w:fldCharType="begin"/>
            </w:r>
            <w:r w:rsidR="00755F52">
              <w:rPr>
                <w:noProof/>
                <w:webHidden/>
              </w:rPr>
              <w:instrText xml:space="preserve"> PAGEREF _Toc215050749 \h </w:instrText>
            </w:r>
            <w:r w:rsidR="00755F52">
              <w:rPr>
                <w:noProof/>
                <w:webHidden/>
              </w:rPr>
            </w:r>
            <w:r w:rsidR="00755F52">
              <w:rPr>
                <w:noProof/>
                <w:webHidden/>
              </w:rPr>
              <w:fldChar w:fldCharType="separate"/>
            </w:r>
            <w:r w:rsidR="008009D4">
              <w:rPr>
                <w:noProof/>
                <w:webHidden/>
              </w:rPr>
              <w:t>18</w:t>
            </w:r>
            <w:r w:rsidR="00755F52">
              <w:rPr>
                <w:noProof/>
                <w:webHidden/>
              </w:rPr>
              <w:fldChar w:fldCharType="end"/>
            </w:r>
          </w:hyperlink>
        </w:p>
        <w:p w14:paraId="1DDC5EEE" w14:textId="2FDA2F28" w:rsidR="00755F52" w:rsidRDefault="00954C80">
          <w:pPr>
            <w:pStyle w:val="Sumrio3"/>
            <w:tabs>
              <w:tab w:val="right" w:leader="dot" w:pos="8494"/>
            </w:tabs>
            <w:rPr>
              <w:rFonts w:asciiTheme="minorHAnsi" w:hAnsiTheme="minorHAnsi"/>
              <w:noProof/>
              <w:kern w:val="0"/>
              <w:sz w:val="22"/>
              <w:szCs w:val="22"/>
              <w14:ligatures w14:val="none"/>
            </w:rPr>
          </w:pPr>
          <w:hyperlink w:anchor="_Toc215050750" w:history="1">
            <w:r w:rsidR="00755F52" w:rsidRPr="00950308">
              <w:rPr>
                <w:rStyle w:val="Hyperlink"/>
                <w:rFonts w:ascii="Arial Rounded MT Bold" w:hAnsi="Arial Rounded MT Bold"/>
                <w:noProof/>
              </w:rPr>
              <w:t>2.2.3  Protótipo de alta</w:t>
            </w:r>
            <w:r w:rsidR="00755F52">
              <w:rPr>
                <w:noProof/>
                <w:webHidden/>
              </w:rPr>
              <w:tab/>
            </w:r>
            <w:r w:rsidR="00755F52">
              <w:rPr>
                <w:noProof/>
                <w:webHidden/>
              </w:rPr>
              <w:fldChar w:fldCharType="begin"/>
            </w:r>
            <w:r w:rsidR="00755F52">
              <w:rPr>
                <w:noProof/>
                <w:webHidden/>
              </w:rPr>
              <w:instrText xml:space="preserve"> PAGEREF _Toc215050750 \h </w:instrText>
            </w:r>
            <w:r w:rsidR="00755F52">
              <w:rPr>
                <w:noProof/>
                <w:webHidden/>
              </w:rPr>
            </w:r>
            <w:r w:rsidR="00755F52">
              <w:rPr>
                <w:noProof/>
                <w:webHidden/>
              </w:rPr>
              <w:fldChar w:fldCharType="separate"/>
            </w:r>
            <w:r w:rsidR="008009D4">
              <w:rPr>
                <w:noProof/>
                <w:webHidden/>
              </w:rPr>
              <w:t>18</w:t>
            </w:r>
            <w:r w:rsidR="00755F52">
              <w:rPr>
                <w:noProof/>
                <w:webHidden/>
              </w:rPr>
              <w:fldChar w:fldCharType="end"/>
            </w:r>
          </w:hyperlink>
        </w:p>
        <w:p w14:paraId="2A32A20F" w14:textId="7475B3A6" w:rsidR="00755F52" w:rsidRDefault="00954C80">
          <w:pPr>
            <w:pStyle w:val="Sumrio2"/>
            <w:tabs>
              <w:tab w:val="right" w:leader="dot" w:pos="8494"/>
            </w:tabs>
            <w:rPr>
              <w:rFonts w:asciiTheme="minorHAnsi" w:hAnsiTheme="minorHAnsi"/>
              <w:noProof/>
              <w:kern w:val="0"/>
              <w:sz w:val="22"/>
              <w:szCs w:val="22"/>
              <w14:ligatures w14:val="none"/>
            </w:rPr>
          </w:pPr>
          <w:hyperlink w:anchor="_Toc215050751" w:history="1">
            <w:r w:rsidR="00755F52" w:rsidRPr="00950308">
              <w:rPr>
                <w:rStyle w:val="Hyperlink"/>
                <w:rFonts w:cs="Arial"/>
                <w:b/>
                <w:noProof/>
              </w:rPr>
              <w:t>2.4 Estudos de viabilidade</w:t>
            </w:r>
            <w:r w:rsidR="00755F52">
              <w:rPr>
                <w:noProof/>
                <w:webHidden/>
              </w:rPr>
              <w:tab/>
            </w:r>
            <w:r w:rsidR="00755F52">
              <w:rPr>
                <w:noProof/>
                <w:webHidden/>
              </w:rPr>
              <w:fldChar w:fldCharType="begin"/>
            </w:r>
            <w:r w:rsidR="00755F52">
              <w:rPr>
                <w:noProof/>
                <w:webHidden/>
              </w:rPr>
              <w:instrText xml:space="preserve"> PAGEREF _Toc215050751 \h </w:instrText>
            </w:r>
            <w:r w:rsidR="00755F52">
              <w:rPr>
                <w:noProof/>
                <w:webHidden/>
              </w:rPr>
            </w:r>
            <w:r w:rsidR="00755F52">
              <w:rPr>
                <w:noProof/>
                <w:webHidden/>
              </w:rPr>
              <w:fldChar w:fldCharType="separate"/>
            </w:r>
            <w:r w:rsidR="008009D4">
              <w:rPr>
                <w:noProof/>
                <w:webHidden/>
              </w:rPr>
              <w:t>18</w:t>
            </w:r>
            <w:r w:rsidR="00755F52">
              <w:rPr>
                <w:noProof/>
                <w:webHidden/>
              </w:rPr>
              <w:fldChar w:fldCharType="end"/>
            </w:r>
          </w:hyperlink>
        </w:p>
        <w:p w14:paraId="737FEBDE" w14:textId="76046264" w:rsidR="00755F52" w:rsidRDefault="00954C80">
          <w:pPr>
            <w:pStyle w:val="Sumrio3"/>
            <w:tabs>
              <w:tab w:val="right" w:leader="dot" w:pos="8494"/>
            </w:tabs>
            <w:rPr>
              <w:rFonts w:asciiTheme="minorHAnsi" w:hAnsiTheme="minorHAnsi"/>
              <w:noProof/>
              <w:kern w:val="0"/>
              <w:sz w:val="22"/>
              <w:szCs w:val="22"/>
              <w14:ligatures w14:val="none"/>
            </w:rPr>
          </w:pPr>
          <w:hyperlink w:anchor="_Toc215050752" w:history="1">
            <w:r w:rsidR="00755F52" w:rsidRPr="00950308">
              <w:rPr>
                <w:rStyle w:val="Hyperlink"/>
                <w:rFonts w:ascii="Arial Rounded MT Bold" w:hAnsi="Arial Rounded MT Bold"/>
                <w:noProof/>
              </w:rPr>
              <w:t>2.4.1 Técnica</w:t>
            </w:r>
            <w:r w:rsidR="00755F52">
              <w:rPr>
                <w:noProof/>
                <w:webHidden/>
              </w:rPr>
              <w:tab/>
            </w:r>
            <w:r w:rsidR="00755F52">
              <w:rPr>
                <w:noProof/>
                <w:webHidden/>
              </w:rPr>
              <w:fldChar w:fldCharType="begin"/>
            </w:r>
            <w:r w:rsidR="00755F52">
              <w:rPr>
                <w:noProof/>
                <w:webHidden/>
              </w:rPr>
              <w:instrText xml:space="preserve"> PAGEREF _Toc215050752 \h </w:instrText>
            </w:r>
            <w:r w:rsidR="00755F52">
              <w:rPr>
                <w:noProof/>
                <w:webHidden/>
              </w:rPr>
            </w:r>
            <w:r w:rsidR="00755F52">
              <w:rPr>
                <w:noProof/>
                <w:webHidden/>
              </w:rPr>
              <w:fldChar w:fldCharType="separate"/>
            </w:r>
            <w:r w:rsidR="008009D4">
              <w:rPr>
                <w:noProof/>
                <w:webHidden/>
              </w:rPr>
              <w:t>19</w:t>
            </w:r>
            <w:r w:rsidR="00755F52">
              <w:rPr>
                <w:noProof/>
                <w:webHidden/>
              </w:rPr>
              <w:fldChar w:fldCharType="end"/>
            </w:r>
          </w:hyperlink>
        </w:p>
        <w:p w14:paraId="0D889C5C" w14:textId="1C11F8AD" w:rsidR="00755F52" w:rsidRDefault="00954C80">
          <w:pPr>
            <w:pStyle w:val="Sumrio3"/>
            <w:tabs>
              <w:tab w:val="right" w:leader="dot" w:pos="8494"/>
            </w:tabs>
            <w:rPr>
              <w:rFonts w:asciiTheme="minorHAnsi" w:hAnsiTheme="minorHAnsi"/>
              <w:noProof/>
              <w:kern w:val="0"/>
              <w:sz w:val="22"/>
              <w:szCs w:val="22"/>
              <w14:ligatures w14:val="none"/>
            </w:rPr>
          </w:pPr>
          <w:hyperlink w:anchor="_Toc215050753" w:history="1">
            <w:r w:rsidR="00755F52" w:rsidRPr="00950308">
              <w:rPr>
                <w:rStyle w:val="Hyperlink"/>
                <w:rFonts w:ascii="Arial Rounded MT Bold" w:hAnsi="Arial Rounded MT Bold"/>
                <w:noProof/>
              </w:rPr>
              <w:t>2.4.2 Prazo</w:t>
            </w:r>
            <w:r w:rsidR="00755F52">
              <w:rPr>
                <w:noProof/>
                <w:webHidden/>
              </w:rPr>
              <w:tab/>
            </w:r>
            <w:r w:rsidR="00755F52">
              <w:rPr>
                <w:noProof/>
                <w:webHidden/>
              </w:rPr>
              <w:fldChar w:fldCharType="begin"/>
            </w:r>
            <w:r w:rsidR="00755F52">
              <w:rPr>
                <w:noProof/>
                <w:webHidden/>
              </w:rPr>
              <w:instrText xml:space="preserve"> PAGEREF _Toc215050753 \h </w:instrText>
            </w:r>
            <w:r w:rsidR="00755F52">
              <w:rPr>
                <w:noProof/>
                <w:webHidden/>
              </w:rPr>
            </w:r>
            <w:r w:rsidR="00755F52">
              <w:rPr>
                <w:noProof/>
                <w:webHidden/>
              </w:rPr>
              <w:fldChar w:fldCharType="separate"/>
            </w:r>
            <w:r w:rsidR="008009D4">
              <w:rPr>
                <w:noProof/>
                <w:webHidden/>
              </w:rPr>
              <w:t>19</w:t>
            </w:r>
            <w:r w:rsidR="00755F52">
              <w:rPr>
                <w:noProof/>
                <w:webHidden/>
              </w:rPr>
              <w:fldChar w:fldCharType="end"/>
            </w:r>
          </w:hyperlink>
        </w:p>
        <w:p w14:paraId="4CE340E0" w14:textId="0ABEB233" w:rsidR="00755F52" w:rsidRDefault="00954C80">
          <w:pPr>
            <w:pStyle w:val="Sumrio3"/>
            <w:tabs>
              <w:tab w:val="right" w:leader="dot" w:pos="8494"/>
            </w:tabs>
            <w:rPr>
              <w:rFonts w:asciiTheme="minorHAnsi" w:hAnsiTheme="minorHAnsi"/>
              <w:noProof/>
              <w:kern w:val="0"/>
              <w:sz w:val="22"/>
              <w:szCs w:val="22"/>
              <w14:ligatures w14:val="none"/>
            </w:rPr>
          </w:pPr>
          <w:hyperlink w:anchor="_Toc215050754" w:history="1">
            <w:r w:rsidR="00755F52" w:rsidRPr="00950308">
              <w:rPr>
                <w:rStyle w:val="Hyperlink"/>
                <w:rFonts w:ascii="Arial Rounded MT Bold" w:hAnsi="Arial Rounded MT Bold"/>
                <w:noProof/>
              </w:rPr>
              <w:t>2.4.3 Custo</w:t>
            </w:r>
            <w:r w:rsidR="00755F52">
              <w:rPr>
                <w:noProof/>
                <w:webHidden/>
              </w:rPr>
              <w:tab/>
            </w:r>
            <w:r w:rsidR="00755F52">
              <w:rPr>
                <w:noProof/>
                <w:webHidden/>
              </w:rPr>
              <w:fldChar w:fldCharType="begin"/>
            </w:r>
            <w:r w:rsidR="00755F52">
              <w:rPr>
                <w:noProof/>
                <w:webHidden/>
              </w:rPr>
              <w:instrText xml:space="preserve"> PAGEREF _Toc215050754 \h </w:instrText>
            </w:r>
            <w:r w:rsidR="00755F52">
              <w:rPr>
                <w:noProof/>
                <w:webHidden/>
              </w:rPr>
            </w:r>
            <w:r w:rsidR="00755F52">
              <w:rPr>
                <w:noProof/>
                <w:webHidden/>
              </w:rPr>
              <w:fldChar w:fldCharType="separate"/>
            </w:r>
            <w:r w:rsidR="008009D4">
              <w:rPr>
                <w:noProof/>
                <w:webHidden/>
              </w:rPr>
              <w:t>19</w:t>
            </w:r>
            <w:r w:rsidR="00755F52">
              <w:rPr>
                <w:noProof/>
                <w:webHidden/>
              </w:rPr>
              <w:fldChar w:fldCharType="end"/>
            </w:r>
          </w:hyperlink>
        </w:p>
        <w:p w14:paraId="453CA7D8" w14:textId="7BA5090D" w:rsidR="00755F52" w:rsidRDefault="00954C80">
          <w:pPr>
            <w:pStyle w:val="Sumrio2"/>
            <w:tabs>
              <w:tab w:val="right" w:leader="dot" w:pos="8494"/>
            </w:tabs>
            <w:rPr>
              <w:rFonts w:asciiTheme="minorHAnsi" w:hAnsiTheme="minorHAnsi"/>
              <w:noProof/>
              <w:kern w:val="0"/>
              <w:sz w:val="22"/>
              <w:szCs w:val="22"/>
              <w14:ligatures w14:val="none"/>
            </w:rPr>
          </w:pPr>
          <w:hyperlink w:anchor="_Toc215050755" w:history="1">
            <w:r w:rsidR="00755F52" w:rsidRPr="00950308">
              <w:rPr>
                <w:rStyle w:val="Hyperlink"/>
                <w:rFonts w:ascii="Arial Rounded MT Bold" w:hAnsi="Arial Rounded MT Bold"/>
                <w:noProof/>
              </w:rPr>
              <w:t>2.5 Cronograma de Atividades</w:t>
            </w:r>
            <w:r w:rsidR="00755F52">
              <w:rPr>
                <w:noProof/>
                <w:webHidden/>
              </w:rPr>
              <w:tab/>
            </w:r>
            <w:r w:rsidR="00755F52">
              <w:rPr>
                <w:noProof/>
                <w:webHidden/>
              </w:rPr>
              <w:fldChar w:fldCharType="begin"/>
            </w:r>
            <w:r w:rsidR="00755F52">
              <w:rPr>
                <w:noProof/>
                <w:webHidden/>
              </w:rPr>
              <w:instrText xml:space="preserve"> PAGEREF _Toc215050755 \h </w:instrText>
            </w:r>
            <w:r w:rsidR="00755F52">
              <w:rPr>
                <w:noProof/>
                <w:webHidden/>
              </w:rPr>
            </w:r>
            <w:r w:rsidR="00755F52">
              <w:rPr>
                <w:noProof/>
                <w:webHidden/>
              </w:rPr>
              <w:fldChar w:fldCharType="separate"/>
            </w:r>
            <w:r w:rsidR="008009D4">
              <w:rPr>
                <w:noProof/>
                <w:webHidden/>
              </w:rPr>
              <w:t>20</w:t>
            </w:r>
            <w:r w:rsidR="00755F52">
              <w:rPr>
                <w:noProof/>
                <w:webHidden/>
              </w:rPr>
              <w:fldChar w:fldCharType="end"/>
            </w:r>
          </w:hyperlink>
        </w:p>
        <w:p w14:paraId="42FFD479" w14:textId="4B64499A" w:rsidR="00755F52" w:rsidRDefault="00954C80">
          <w:pPr>
            <w:pStyle w:val="Sumrio2"/>
            <w:tabs>
              <w:tab w:val="right" w:leader="dot" w:pos="8494"/>
            </w:tabs>
            <w:rPr>
              <w:rFonts w:asciiTheme="minorHAnsi" w:hAnsiTheme="minorHAnsi"/>
              <w:noProof/>
              <w:kern w:val="0"/>
              <w:sz w:val="22"/>
              <w:szCs w:val="22"/>
              <w14:ligatures w14:val="none"/>
            </w:rPr>
          </w:pPr>
          <w:hyperlink w:anchor="_Toc215050756" w:history="1">
            <w:r w:rsidR="00755F52" w:rsidRPr="00950308">
              <w:rPr>
                <w:rStyle w:val="Hyperlink"/>
                <w:rFonts w:ascii="Arial Rounded MT Bold" w:hAnsi="Arial Rounded MT Bold"/>
                <w:noProof/>
              </w:rPr>
              <w:t>2.6 Projeto de Banco de Dados</w:t>
            </w:r>
            <w:r w:rsidR="00755F52">
              <w:rPr>
                <w:noProof/>
                <w:webHidden/>
              </w:rPr>
              <w:tab/>
            </w:r>
            <w:r w:rsidR="00755F52">
              <w:rPr>
                <w:noProof/>
                <w:webHidden/>
              </w:rPr>
              <w:fldChar w:fldCharType="begin"/>
            </w:r>
            <w:r w:rsidR="00755F52">
              <w:rPr>
                <w:noProof/>
                <w:webHidden/>
              </w:rPr>
              <w:instrText xml:space="preserve"> PAGEREF _Toc215050756 \h </w:instrText>
            </w:r>
            <w:r w:rsidR="00755F52">
              <w:rPr>
                <w:noProof/>
                <w:webHidden/>
              </w:rPr>
            </w:r>
            <w:r w:rsidR="00755F52">
              <w:rPr>
                <w:noProof/>
                <w:webHidden/>
              </w:rPr>
              <w:fldChar w:fldCharType="separate"/>
            </w:r>
            <w:r w:rsidR="008009D4">
              <w:rPr>
                <w:noProof/>
                <w:webHidden/>
              </w:rPr>
              <w:t>21</w:t>
            </w:r>
            <w:r w:rsidR="00755F52">
              <w:rPr>
                <w:noProof/>
                <w:webHidden/>
              </w:rPr>
              <w:fldChar w:fldCharType="end"/>
            </w:r>
          </w:hyperlink>
        </w:p>
        <w:p w14:paraId="6B86F8FA" w14:textId="7FEB7079" w:rsidR="00755F52" w:rsidRDefault="00954C80">
          <w:pPr>
            <w:pStyle w:val="Sumrio3"/>
            <w:tabs>
              <w:tab w:val="right" w:leader="dot" w:pos="8494"/>
            </w:tabs>
            <w:rPr>
              <w:rFonts w:asciiTheme="minorHAnsi" w:hAnsiTheme="minorHAnsi"/>
              <w:noProof/>
              <w:kern w:val="0"/>
              <w:sz w:val="22"/>
              <w:szCs w:val="22"/>
              <w14:ligatures w14:val="none"/>
            </w:rPr>
          </w:pPr>
          <w:hyperlink w:anchor="_Toc215050757" w:history="1">
            <w:r w:rsidR="00755F52" w:rsidRPr="00950308">
              <w:rPr>
                <w:rStyle w:val="Hyperlink"/>
                <w:rFonts w:ascii="Arial Rounded MT Bold" w:hAnsi="Arial Rounded MT Bold"/>
                <w:noProof/>
              </w:rPr>
              <w:t>2.6.1 Projeto de Banco de Dados – Conceitual</w:t>
            </w:r>
            <w:r w:rsidR="00755F52">
              <w:rPr>
                <w:noProof/>
                <w:webHidden/>
              </w:rPr>
              <w:tab/>
            </w:r>
            <w:r w:rsidR="00755F52">
              <w:rPr>
                <w:noProof/>
                <w:webHidden/>
              </w:rPr>
              <w:fldChar w:fldCharType="begin"/>
            </w:r>
            <w:r w:rsidR="00755F52">
              <w:rPr>
                <w:noProof/>
                <w:webHidden/>
              </w:rPr>
              <w:instrText xml:space="preserve"> PAGEREF _Toc215050757 \h </w:instrText>
            </w:r>
            <w:r w:rsidR="00755F52">
              <w:rPr>
                <w:noProof/>
                <w:webHidden/>
              </w:rPr>
            </w:r>
            <w:r w:rsidR="00755F52">
              <w:rPr>
                <w:noProof/>
                <w:webHidden/>
              </w:rPr>
              <w:fldChar w:fldCharType="separate"/>
            </w:r>
            <w:r w:rsidR="008009D4">
              <w:rPr>
                <w:noProof/>
                <w:webHidden/>
              </w:rPr>
              <w:t>22</w:t>
            </w:r>
            <w:r w:rsidR="00755F52">
              <w:rPr>
                <w:noProof/>
                <w:webHidden/>
              </w:rPr>
              <w:fldChar w:fldCharType="end"/>
            </w:r>
          </w:hyperlink>
        </w:p>
        <w:p w14:paraId="340A728D" w14:textId="631C418B" w:rsidR="00755F52" w:rsidRDefault="00954C80">
          <w:pPr>
            <w:pStyle w:val="Sumrio3"/>
            <w:tabs>
              <w:tab w:val="right" w:leader="dot" w:pos="8494"/>
            </w:tabs>
            <w:rPr>
              <w:rFonts w:asciiTheme="minorHAnsi" w:hAnsiTheme="minorHAnsi"/>
              <w:noProof/>
              <w:kern w:val="0"/>
              <w:sz w:val="22"/>
              <w:szCs w:val="22"/>
              <w14:ligatures w14:val="none"/>
            </w:rPr>
          </w:pPr>
          <w:hyperlink w:anchor="_Toc215050758" w:history="1">
            <w:r w:rsidR="00755F52" w:rsidRPr="00950308">
              <w:rPr>
                <w:rStyle w:val="Hyperlink"/>
                <w:rFonts w:ascii="Arial Rounded MT Bold" w:hAnsi="Arial Rounded MT Bold"/>
                <w:noProof/>
              </w:rPr>
              <w:t>2.6.2 Projeto de Banco de Dados – Lógico</w:t>
            </w:r>
            <w:r w:rsidR="00755F52">
              <w:rPr>
                <w:noProof/>
                <w:webHidden/>
              </w:rPr>
              <w:tab/>
            </w:r>
            <w:r w:rsidR="00755F52">
              <w:rPr>
                <w:noProof/>
                <w:webHidden/>
              </w:rPr>
              <w:fldChar w:fldCharType="begin"/>
            </w:r>
            <w:r w:rsidR="00755F52">
              <w:rPr>
                <w:noProof/>
                <w:webHidden/>
              </w:rPr>
              <w:instrText xml:space="preserve"> PAGEREF _Toc215050758 \h </w:instrText>
            </w:r>
            <w:r w:rsidR="00755F52">
              <w:rPr>
                <w:noProof/>
                <w:webHidden/>
              </w:rPr>
            </w:r>
            <w:r w:rsidR="00755F52">
              <w:rPr>
                <w:noProof/>
                <w:webHidden/>
              </w:rPr>
              <w:fldChar w:fldCharType="separate"/>
            </w:r>
            <w:r w:rsidR="008009D4">
              <w:rPr>
                <w:noProof/>
                <w:webHidden/>
              </w:rPr>
              <w:t>22</w:t>
            </w:r>
            <w:r w:rsidR="00755F52">
              <w:rPr>
                <w:noProof/>
                <w:webHidden/>
              </w:rPr>
              <w:fldChar w:fldCharType="end"/>
            </w:r>
          </w:hyperlink>
        </w:p>
        <w:p w14:paraId="0FD95C13" w14:textId="24867AB3" w:rsidR="00755F52" w:rsidRDefault="00954C80">
          <w:pPr>
            <w:pStyle w:val="Sumrio3"/>
            <w:tabs>
              <w:tab w:val="right" w:leader="dot" w:pos="8494"/>
            </w:tabs>
            <w:rPr>
              <w:rFonts w:asciiTheme="minorHAnsi" w:hAnsiTheme="minorHAnsi"/>
              <w:noProof/>
              <w:kern w:val="0"/>
              <w:sz w:val="22"/>
              <w:szCs w:val="22"/>
              <w14:ligatures w14:val="none"/>
            </w:rPr>
          </w:pPr>
          <w:hyperlink w:anchor="_Toc215050759" w:history="1">
            <w:r w:rsidR="00755F52" w:rsidRPr="00950308">
              <w:rPr>
                <w:rStyle w:val="Hyperlink"/>
                <w:rFonts w:ascii="Arial Rounded MT Bold" w:hAnsi="Arial Rounded MT Bold"/>
                <w:noProof/>
              </w:rPr>
              <w:t>2.6.3 Projeto de Dados – Físico</w:t>
            </w:r>
            <w:r w:rsidR="00755F52">
              <w:rPr>
                <w:noProof/>
                <w:webHidden/>
              </w:rPr>
              <w:tab/>
            </w:r>
            <w:r w:rsidR="00755F52">
              <w:rPr>
                <w:noProof/>
                <w:webHidden/>
              </w:rPr>
              <w:fldChar w:fldCharType="begin"/>
            </w:r>
            <w:r w:rsidR="00755F52">
              <w:rPr>
                <w:noProof/>
                <w:webHidden/>
              </w:rPr>
              <w:instrText xml:space="preserve"> PAGEREF _Toc215050759 \h </w:instrText>
            </w:r>
            <w:r w:rsidR="00755F52">
              <w:rPr>
                <w:noProof/>
                <w:webHidden/>
              </w:rPr>
            </w:r>
            <w:r w:rsidR="00755F52">
              <w:rPr>
                <w:noProof/>
                <w:webHidden/>
              </w:rPr>
              <w:fldChar w:fldCharType="separate"/>
            </w:r>
            <w:r w:rsidR="008009D4">
              <w:rPr>
                <w:noProof/>
                <w:webHidden/>
              </w:rPr>
              <w:t>22</w:t>
            </w:r>
            <w:r w:rsidR="00755F52">
              <w:rPr>
                <w:noProof/>
                <w:webHidden/>
              </w:rPr>
              <w:fldChar w:fldCharType="end"/>
            </w:r>
          </w:hyperlink>
        </w:p>
        <w:p w14:paraId="20ADF801" w14:textId="5243FBD2" w:rsidR="00755F52" w:rsidRDefault="00954C80">
          <w:pPr>
            <w:pStyle w:val="Sumrio2"/>
            <w:tabs>
              <w:tab w:val="right" w:leader="dot" w:pos="8494"/>
            </w:tabs>
            <w:rPr>
              <w:rFonts w:asciiTheme="minorHAnsi" w:hAnsiTheme="minorHAnsi"/>
              <w:noProof/>
              <w:kern w:val="0"/>
              <w:sz w:val="22"/>
              <w:szCs w:val="22"/>
              <w14:ligatures w14:val="none"/>
            </w:rPr>
          </w:pPr>
          <w:hyperlink w:anchor="_Toc215050760" w:history="1">
            <w:r w:rsidR="00755F52" w:rsidRPr="00950308">
              <w:rPr>
                <w:rStyle w:val="Hyperlink"/>
                <w:rFonts w:ascii="Arial Rounded MT Bold" w:hAnsi="Arial Rounded MT Bold"/>
                <w:noProof/>
              </w:rPr>
              <w:t>2.7 Metodologias Ágil</w:t>
            </w:r>
            <w:r w:rsidR="00755F52">
              <w:rPr>
                <w:noProof/>
                <w:webHidden/>
              </w:rPr>
              <w:tab/>
            </w:r>
            <w:r w:rsidR="00755F52">
              <w:rPr>
                <w:noProof/>
                <w:webHidden/>
              </w:rPr>
              <w:fldChar w:fldCharType="begin"/>
            </w:r>
            <w:r w:rsidR="00755F52">
              <w:rPr>
                <w:noProof/>
                <w:webHidden/>
              </w:rPr>
              <w:instrText xml:space="preserve"> PAGEREF _Toc215050760 \h </w:instrText>
            </w:r>
            <w:r w:rsidR="00755F52">
              <w:rPr>
                <w:noProof/>
                <w:webHidden/>
              </w:rPr>
            </w:r>
            <w:r w:rsidR="00755F52">
              <w:rPr>
                <w:noProof/>
                <w:webHidden/>
              </w:rPr>
              <w:fldChar w:fldCharType="separate"/>
            </w:r>
            <w:r w:rsidR="008009D4">
              <w:rPr>
                <w:noProof/>
                <w:webHidden/>
              </w:rPr>
              <w:t>22</w:t>
            </w:r>
            <w:r w:rsidR="00755F52">
              <w:rPr>
                <w:noProof/>
                <w:webHidden/>
              </w:rPr>
              <w:fldChar w:fldCharType="end"/>
            </w:r>
          </w:hyperlink>
        </w:p>
        <w:p w14:paraId="4D10138E" w14:textId="197CD261" w:rsidR="00755F52" w:rsidRDefault="00954C80">
          <w:pPr>
            <w:pStyle w:val="Sumrio3"/>
            <w:tabs>
              <w:tab w:val="right" w:leader="dot" w:pos="8494"/>
            </w:tabs>
            <w:rPr>
              <w:rFonts w:asciiTheme="minorHAnsi" w:hAnsiTheme="minorHAnsi"/>
              <w:noProof/>
              <w:kern w:val="0"/>
              <w:sz w:val="22"/>
              <w:szCs w:val="22"/>
              <w14:ligatures w14:val="none"/>
            </w:rPr>
          </w:pPr>
          <w:hyperlink w:anchor="_Toc215050761" w:history="1">
            <w:r w:rsidR="00755F52" w:rsidRPr="00950308">
              <w:rPr>
                <w:rStyle w:val="Hyperlink"/>
                <w:rFonts w:ascii="Arial Rounded MT Bold" w:hAnsi="Arial Rounded MT Bold"/>
                <w:noProof/>
              </w:rPr>
              <w:t>2.7.1 Metodologia Ágil - Scrum</w:t>
            </w:r>
            <w:r w:rsidR="00755F52">
              <w:rPr>
                <w:noProof/>
                <w:webHidden/>
              </w:rPr>
              <w:tab/>
            </w:r>
            <w:r w:rsidR="00755F52">
              <w:rPr>
                <w:noProof/>
                <w:webHidden/>
              </w:rPr>
              <w:fldChar w:fldCharType="begin"/>
            </w:r>
            <w:r w:rsidR="00755F52">
              <w:rPr>
                <w:noProof/>
                <w:webHidden/>
              </w:rPr>
              <w:instrText xml:space="preserve"> PAGEREF _Toc215050761 \h </w:instrText>
            </w:r>
            <w:r w:rsidR="00755F52">
              <w:rPr>
                <w:noProof/>
                <w:webHidden/>
              </w:rPr>
            </w:r>
            <w:r w:rsidR="00755F52">
              <w:rPr>
                <w:noProof/>
                <w:webHidden/>
              </w:rPr>
              <w:fldChar w:fldCharType="separate"/>
            </w:r>
            <w:r w:rsidR="008009D4">
              <w:rPr>
                <w:noProof/>
                <w:webHidden/>
              </w:rPr>
              <w:t>23</w:t>
            </w:r>
            <w:r w:rsidR="00755F52">
              <w:rPr>
                <w:noProof/>
                <w:webHidden/>
              </w:rPr>
              <w:fldChar w:fldCharType="end"/>
            </w:r>
          </w:hyperlink>
        </w:p>
        <w:p w14:paraId="7CCB1C94" w14:textId="5B0D9D77" w:rsidR="00755F52" w:rsidRDefault="00954C80">
          <w:pPr>
            <w:pStyle w:val="Sumrio1"/>
            <w:tabs>
              <w:tab w:val="right" w:leader="dot" w:pos="8494"/>
            </w:tabs>
            <w:rPr>
              <w:rFonts w:asciiTheme="minorHAnsi" w:hAnsiTheme="minorHAnsi"/>
              <w:noProof/>
              <w:kern w:val="0"/>
              <w:sz w:val="22"/>
              <w:szCs w:val="22"/>
              <w14:ligatures w14:val="none"/>
            </w:rPr>
          </w:pPr>
          <w:hyperlink w:anchor="_Toc215050762" w:history="1">
            <w:r w:rsidR="00755F52" w:rsidRPr="00950308">
              <w:rPr>
                <w:rStyle w:val="Hyperlink"/>
                <w:noProof/>
              </w:rPr>
              <w:t>3. Fundamentação Teórica</w:t>
            </w:r>
            <w:r w:rsidR="00755F52">
              <w:rPr>
                <w:noProof/>
                <w:webHidden/>
              </w:rPr>
              <w:tab/>
            </w:r>
            <w:r w:rsidR="00755F52">
              <w:rPr>
                <w:noProof/>
                <w:webHidden/>
              </w:rPr>
              <w:fldChar w:fldCharType="begin"/>
            </w:r>
            <w:r w:rsidR="00755F52">
              <w:rPr>
                <w:noProof/>
                <w:webHidden/>
              </w:rPr>
              <w:instrText xml:space="preserve"> PAGEREF _Toc215050762 \h </w:instrText>
            </w:r>
            <w:r w:rsidR="00755F52">
              <w:rPr>
                <w:noProof/>
                <w:webHidden/>
              </w:rPr>
            </w:r>
            <w:r w:rsidR="00755F52">
              <w:rPr>
                <w:noProof/>
                <w:webHidden/>
              </w:rPr>
              <w:fldChar w:fldCharType="separate"/>
            </w:r>
            <w:r w:rsidR="008009D4">
              <w:rPr>
                <w:noProof/>
                <w:webHidden/>
              </w:rPr>
              <w:t>25</w:t>
            </w:r>
            <w:r w:rsidR="00755F52">
              <w:rPr>
                <w:noProof/>
                <w:webHidden/>
              </w:rPr>
              <w:fldChar w:fldCharType="end"/>
            </w:r>
          </w:hyperlink>
        </w:p>
        <w:p w14:paraId="17144C7C" w14:textId="31FBEE60" w:rsidR="00755F52" w:rsidRDefault="00954C80">
          <w:pPr>
            <w:pStyle w:val="Sumrio2"/>
            <w:tabs>
              <w:tab w:val="right" w:leader="dot" w:pos="8494"/>
            </w:tabs>
            <w:rPr>
              <w:rFonts w:asciiTheme="minorHAnsi" w:hAnsiTheme="minorHAnsi"/>
              <w:noProof/>
              <w:kern w:val="0"/>
              <w:sz w:val="22"/>
              <w:szCs w:val="22"/>
              <w14:ligatures w14:val="none"/>
            </w:rPr>
          </w:pPr>
          <w:hyperlink w:anchor="_Toc215050763" w:history="1">
            <w:r w:rsidR="00755F52" w:rsidRPr="00950308">
              <w:rPr>
                <w:rStyle w:val="Hyperlink"/>
                <w:rFonts w:ascii="Arial Rounded MT Bold" w:eastAsia="Arial" w:hAnsi="Arial Rounded MT Bold"/>
                <w:noProof/>
              </w:rPr>
              <w:t>3.1 Sua Ideia</w:t>
            </w:r>
            <w:r w:rsidR="00755F52">
              <w:rPr>
                <w:noProof/>
                <w:webHidden/>
              </w:rPr>
              <w:tab/>
            </w:r>
            <w:r w:rsidR="00755F52">
              <w:rPr>
                <w:noProof/>
                <w:webHidden/>
              </w:rPr>
              <w:fldChar w:fldCharType="begin"/>
            </w:r>
            <w:r w:rsidR="00755F52">
              <w:rPr>
                <w:noProof/>
                <w:webHidden/>
              </w:rPr>
              <w:instrText xml:space="preserve"> PAGEREF _Toc215050763 \h </w:instrText>
            </w:r>
            <w:r w:rsidR="00755F52">
              <w:rPr>
                <w:noProof/>
                <w:webHidden/>
              </w:rPr>
            </w:r>
            <w:r w:rsidR="00755F52">
              <w:rPr>
                <w:noProof/>
                <w:webHidden/>
              </w:rPr>
              <w:fldChar w:fldCharType="separate"/>
            </w:r>
            <w:r w:rsidR="008009D4">
              <w:rPr>
                <w:noProof/>
                <w:webHidden/>
              </w:rPr>
              <w:t>25</w:t>
            </w:r>
            <w:r w:rsidR="00755F52">
              <w:rPr>
                <w:noProof/>
                <w:webHidden/>
              </w:rPr>
              <w:fldChar w:fldCharType="end"/>
            </w:r>
          </w:hyperlink>
        </w:p>
        <w:p w14:paraId="00C6E820" w14:textId="4B9069A6" w:rsidR="00755F52" w:rsidRDefault="00954C80">
          <w:pPr>
            <w:pStyle w:val="Sumrio2"/>
            <w:tabs>
              <w:tab w:val="right" w:leader="dot" w:pos="8494"/>
            </w:tabs>
            <w:rPr>
              <w:rFonts w:asciiTheme="minorHAnsi" w:hAnsiTheme="minorHAnsi"/>
              <w:noProof/>
              <w:kern w:val="0"/>
              <w:sz w:val="22"/>
              <w:szCs w:val="22"/>
              <w14:ligatures w14:val="none"/>
            </w:rPr>
          </w:pPr>
          <w:hyperlink w:anchor="_Toc215050764" w:history="1">
            <w:r w:rsidR="00755F52" w:rsidRPr="00950308">
              <w:rPr>
                <w:rStyle w:val="Hyperlink"/>
                <w:rFonts w:ascii="Arial Rounded MT Bold" w:hAnsi="Arial Rounded MT Bold"/>
                <w:noProof/>
              </w:rPr>
              <w:t>3.2 Mercado</w:t>
            </w:r>
            <w:r w:rsidR="00755F52">
              <w:rPr>
                <w:noProof/>
                <w:webHidden/>
              </w:rPr>
              <w:tab/>
            </w:r>
            <w:r w:rsidR="00755F52">
              <w:rPr>
                <w:noProof/>
                <w:webHidden/>
              </w:rPr>
              <w:fldChar w:fldCharType="begin"/>
            </w:r>
            <w:r w:rsidR="00755F52">
              <w:rPr>
                <w:noProof/>
                <w:webHidden/>
              </w:rPr>
              <w:instrText xml:space="preserve"> PAGEREF _Toc215050764 \h </w:instrText>
            </w:r>
            <w:r w:rsidR="00755F52">
              <w:rPr>
                <w:noProof/>
                <w:webHidden/>
              </w:rPr>
            </w:r>
            <w:r w:rsidR="00755F52">
              <w:rPr>
                <w:noProof/>
                <w:webHidden/>
              </w:rPr>
              <w:fldChar w:fldCharType="separate"/>
            </w:r>
            <w:r w:rsidR="008009D4">
              <w:rPr>
                <w:noProof/>
                <w:webHidden/>
              </w:rPr>
              <w:t>26</w:t>
            </w:r>
            <w:r w:rsidR="00755F52">
              <w:rPr>
                <w:noProof/>
                <w:webHidden/>
              </w:rPr>
              <w:fldChar w:fldCharType="end"/>
            </w:r>
          </w:hyperlink>
        </w:p>
        <w:p w14:paraId="69C3B424" w14:textId="59338CA8" w:rsidR="00755F52" w:rsidRDefault="00954C80">
          <w:pPr>
            <w:pStyle w:val="Sumrio2"/>
            <w:tabs>
              <w:tab w:val="right" w:leader="dot" w:pos="8494"/>
            </w:tabs>
            <w:rPr>
              <w:rFonts w:asciiTheme="minorHAnsi" w:hAnsiTheme="minorHAnsi"/>
              <w:noProof/>
              <w:kern w:val="0"/>
              <w:sz w:val="22"/>
              <w:szCs w:val="22"/>
              <w14:ligatures w14:val="none"/>
            </w:rPr>
          </w:pPr>
          <w:hyperlink w:anchor="_Toc215050765" w:history="1">
            <w:r w:rsidR="00755F52" w:rsidRPr="00950308">
              <w:rPr>
                <w:rStyle w:val="Hyperlink"/>
                <w:rFonts w:ascii="Arial Rounded MT Bold" w:hAnsi="Arial Rounded MT Bold"/>
                <w:noProof/>
              </w:rPr>
              <w:t>3.3 Solução/Aplicação</w:t>
            </w:r>
            <w:r w:rsidR="00755F52">
              <w:rPr>
                <w:noProof/>
                <w:webHidden/>
              </w:rPr>
              <w:tab/>
            </w:r>
            <w:r w:rsidR="00755F52">
              <w:rPr>
                <w:noProof/>
                <w:webHidden/>
              </w:rPr>
              <w:fldChar w:fldCharType="begin"/>
            </w:r>
            <w:r w:rsidR="00755F52">
              <w:rPr>
                <w:noProof/>
                <w:webHidden/>
              </w:rPr>
              <w:instrText xml:space="preserve"> PAGEREF _Toc215050765 \h </w:instrText>
            </w:r>
            <w:r w:rsidR="00755F52">
              <w:rPr>
                <w:noProof/>
                <w:webHidden/>
              </w:rPr>
            </w:r>
            <w:r w:rsidR="00755F52">
              <w:rPr>
                <w:noProof/>
                <w:webHidden/>
              </w:rPr>
              <w:fldChar w:fldCharType="separate"/>
            </w:r>
            <w:r w:rsidR="008009D4">
              <w:rPr>
                <w:noProof/>
                <w:webHidden/>
              </w:rPr>
              <w:t>27</w:t>
            </w:r>
            <w:r w:rsidR="00755F52">
              <w:rPr>
                <w:noProof/>
                <w:webHidden/>
              </w:rPr>
              <w:fldChar w:fldCharType="end"/>
            </w:r>
          </w:hyperlink>
        </w:p>
        <w:p w14:paraId="13E2C2D7" w14:textId="2B12FB87" w:rsidR="00755F52" w:rsidRDefault="00954C80">
          <w:pPr>
            <w:pStyle w:val="Sumrio2"/>
            <w:tabs>
              <w:tab w:val="right" w:leader="dot" w:pos="8494"/>
            </w:tabs>
            <w:rPr>
              <w:rFonts w:asciiTheme="minorHAnsi" w:hAnsiTheme="minorHAnsi"/>
              <w:noProof/>
              <w:kern w:val="0"/>
              <w:sz w:val="22"/>
              <w:szCs w:val="22"/>
              <w14:ligatures w14:val="none"/>
            </w:rPr>
          </w:pPr>
          <w:hyperlink w:anchor="_Toc215050766" w:history="1">
            <w:r w:rsidR="00755F52" w:rsidRPr="00950308">
              <w:rPr>
                <w:rStyle w:val="Hyperlink"/>
                <w:rFonts w:ascii="Arial Rounded MT Bold" w:hAnsi="Arial Rounded MT Bold"/>
                <w:noProof/>
              </w:rPr>
              <w:t>3.4 Seu Público-alvo</w:t>
            </w:r>
            <w:r w:rsidR="00755F52">
              <w:rPr>
                <w:noProof/>
                <w:webHidden/>
              </w:rPr>
              <w:tab/>
            </w:r>
            <w:r w:rsidR="00755F52">
              <w:rPr>
                <w:noProof/>
                <w:webHidden/>
              </w:rPr>
              <w:fldChar w:fldCharType="begin"/>
            </w:r>
            <w:r w:rsidR="00755F52">
              <w:rPr>
                <w:noProof/>
                <w:webHidden/>
              </w:rPr>
              <w:instrText xml:space="preserve"> PAGEREF _Toc215050766 \h </w:instrText>
            </w:r>
            <w:r w:rsidR="00755F52">
              <w:rPr>
                <w:noProof/>
                <w:webHidden/>
              </w:rPr>
            </w:r>
            <w:r w:rsidR="00755F52">
              <w:rPr>
                <w:noProof/>
                <w:webHidden/>
              </w:rPr>
              <w:fldChar w:fldCharType="separate"/>
            </w:r>
            <w:r w:rsidR="008009D4">
              <w:rPr>
                <w:noProof/>
                <w:webHidden/>
              </w:rPr>
              <w:t>27</w:t>
            </w:r>
            <w:r w:rsidR="00755F52">
              <w:rPr>
                <w:noProof/>
                <w:webHidden/>
              </w:rPr>
              <w:fldChar w:fldCharType="end"/>
            </w:r>
          </w:hyperlink>
        </w:p>
        <w:p w14:paraId="7D597769" w14:textId="7619AC89" w:rsidR="00755F52" w:rsidRDefault="00954C80">
          <w:pPr>
            <w:pStyle w:val="Sumrio2"/>
            <w:tabs>
              <w:tab w:val="right" w:leader="dot" w:pos="8494"/>
            </w:tabs>
            <w:rPr>
              <w:rFonts w:asciiTheme="minorHAnsi" w:hAnsiTheme="minorHAnsi"/>
              <w:noProof/>
              <w:kern w:val="0"/>
              <w:sz w:val="22"/>
              <w:szCs w:val="22"/>
              <w14:ligatures w14:val="none"/>
            </w:rPr>
          </w:pPr>
          <w:hyperlink w:anchor="_Toc215050767" w:history="1">
            <w:r w:rsidR="00755F52" w:rsidRPr="00950308">
              <w:rPr>
                <w:rStyle w:val="Hyperlink"/>
                <w:rFonts w:ascii="Arial Rounded MT Bold" w:hAnsi="Arial Rounded MT Bold"/>
                <w:noProof/>
              </w:rPr>
              <w:t>3.5 Suas Tecnologias Utilizadas</w:t>
            </w:r>
            <w:r w:rsidR="00755F52">
              <w:rPr>
                <w:noProof/>
                <w:webHidden/>
              </w:rPr>
              <w:tab/>
            </w:r>
            <w:r w:rsidR="00755F52">
              <w:rPr>
                <w:noProof/>
                <w:webHidden/>
              </w:rPr>
              <w:fldChar w:fldCharType="begin"/>
            </w:r>
            <w:r w:rsidR="00755F52">
              <w:rPr>
                <w:noProof/>
                <w:webHidden/>
              </w:rPr>
              <w:instrText xml:space="preserve"> PAGEREF _Toc215050767 \h </w:instrText>
            </w:r>
            <w:r w:rsidR="00755F52">
              <w:rPr>
                <w:noProof/>
                <w:webHidden/>
              </w:rPr>
            </w:r>
            <w:r w:rsidR="00755F52">
              <w:rPr>
                <w:noProof/>
                <w:webHidden/>
              </w:rPr>
              <w:fldChar w:fldCharType="separate"/>
            </w:r>
            <w:r w:rsidR="008009D4">
              <w:rPr>
                <w:noProof/>
                <w:webHidden/>
              </w:rPr>
              <w:t>28</w:t>
            </w:r>
            <w:r w:rsidR="00755F52">
              <w:rPr>
                <w:noProof/>
                <w:webHidden/>
              </w:rPr>
              <w:fldChar w:fldCharType="end"/>
            </w:r>
          </w:hyperlink>
        </w:p>
        <w:p w14:paraId="6C46F805" w14:textId="6ED9A3E1" w:rsidR="00755F52" w:rsidRDefault="00954C80">
          <w:pPr>
            <w:pStyle w:val="Sumrio3"/>
            <w:tabs>
              <w:tab w:val="right" w:leader="dot" w:pos="8494"/>
            </w:tabs>
            <w:rPr>
              <w:rFonts w:asciiTheme="minorHAnsi" w:hAnsiTheme="minorHAnsi"/>
              <w:noProof/>
              <w:kern w:val="0"/>
              <w:sz w:val="22"/>
              <w:szCs w:val="22"/>
              <w14:ligatures w14:val="none"/>
            </w:rPr>
          </w:pPr>
          <w:hyperlink w:anchor="_Toc215050768" w:history="1">
            <w:r w:rsidR="00755F52" w:rsidRPr="00950308">
              <w:rPr>
                <w:rStyle w:val="Hyperlink"/>
                <w:rFonts w:ascii="Arial Rounded MT Bold" w:hAnsi="Arial Rounded MT Bold"/>
                <w:noProof/>
              </w:rPr>
              <w:t>3.5.1 Programação</w:t>
            </w:r>
            <w:r w:rsidR="00755F52">
              <w:rPr>
                <w:noProof/>
                <w:webHidden/>
              </w:rPr>
              <w:tab/>
            </w:r>
            <w:r w:rsidR="00755F52">
              <w:rPr>
                <w:noProof/>
                <w:webHidden/>
              </w:rPr>
              <w:fldChar w:fldCharType="begin"/>
            </w:r>
            <w:r w:rsidR="00755F52">
              <w:rPr>
                <w:noProof/>
                <w:webHidden/>
              </w:rPr>
              <w:instrText xml:space="preserve"> PAGEREF _Toc215050768 \h </w:instrText>
            </w:r>
            <w:r w:rsidR="00755F52">
              <w:rPr>
                <w:noProof/>
                <w:webHidden/>
              </w:rPr>
            </w:r>
            <w:r w:rsidR="00755F52">
              <w:rPr>
                <w:noProof/>
                <w:webHidden/>
              </w:rPr>
              <w:fldChar w:fldCharType="separate"/>
            </w:r>
            <w:r w:rsidR="008009D4">
              <w:rPr>
                <w:noProof/>
                <w:webHidden/>
              </w:rPr>
              <w:t>28</w:t>
            </w:r>
            <w:r w:rsidR="00755F52">
              <w:rPr>
                <w:noProof/>
                <w:webHidden/>
              </w:rPr>
              <w:fldChar w:fldCharType="end"/>
            </w:r>
          </w:hyperlink>
        </w:p>
        <w:p w14:paraId="79A5C1D6" w14:textId="3B5ADE71" w:rsidR="00755F52" w:rsidRDefault="00954C80">
          <w:pPr>
            <w:pStyle w:val="Sumrio3"/>
            <w:tabs>
              <w:tab w:val="right" w:leader="dot" w:pos="8494"/>
            </w:tabs>
            <w:rPr>
              <w:rFonts w:asciiTheme="minorHAnsi" w:hAnsiTheme="minorHAnsi"/>
              <w:noProof/>
              <w:kern w:val="0"/>
              <w:sz w:val="22"/>
              <w:szCs w:val="22"/>
              <w14:ligatures w14:val="none"/>
            </w:rPr>
          </w:pPr>
          <w:hyperlink w:anchor="_Toc215050769" w:history="1">
            <w:r w:rsidR="00755F52" w:rsidRPr="00950308">
              <w:rPr>
                <w:rStyle w:val="Hyperlink"/>
                <w:rFonts w:ascii="Arial Rounded MT Bold" w:hAnsi="Arial Rounded MT Bold"/>
                <w:noProof/>
              </w:rPr>
              <w:t>3.5.2 Armazenamento de Informações</w:t>
            </w:r>
            <w:r w:rsidR="00755F52">
              <w:rPr>
                <w:noProof/>
                <w:webHidden/>
              </w:rPr>
              <w:tab/>
            </w:r>
            <w:r w:rsidR="00755F52">
              <w:rPr>
                <w:noProof/>
                <w:webHidden/>
              </w:rPr>
              <w:fldChar w:fldCharType="begin"/>
            </w:r>
            <w:r w:rsidR="00755F52">
              <w:rPr>
                <w:noProof/>
                <w:webHidden/>
              </w:rPr>
              <w:instrText xml:space="preserve"> PAGEREF _Toc215050769 \h </w:instrText>
            </w:r>
            <w:r w:rsidR="00755F52">
              <w:rPr>
                <w:noProof/>
                <w:webHidden/>
              </w:rPr>
            </w:r>
            <w:r w:rsidR="00755F52">
              <w:rPr>
                <w:noProof/>
                <w:webHidden/>
              </w:rPr>
              <w:fldChar w:fldCharType="separate"/>
            </w:r>
            <w:r w:rsidR="008009D4">
              <w:rPr>
                <w:noProof/>
                <w:webHidden/>
              </w:rPr>
              <w:t>28</w:t>
            </w:r>
            <w:r w:rsidR="00755F52">
              <w:rPr>
                <w:noProof/>
                <w:webHidden/>
              </w:rPr>
              <w:fldChar w:fldCharType="end"/>
            </w:r>
          </w:hyperlink>
        </w:p>
        <w:p w14:paraId="670A2FD7" w14:textId="329016C5" w:rsidR="00755F52" w:rsidRDefault="00954C80">
          <w:pPr>
            <w:pStyle w:val="Sumrio3"/>
            <w:tabs>
              <w:tab w:val="right" w:leader="dot" w:pos="8494"/>
            </w:tabs>
            <w:rPr>
              <w:rFonts w:asciiTheme="minorHAnsi" w:hAnsiTheme="minorHAnsi"/>
              <w:noProof/>
              <w:kern w:val="0"/>
              <w:sz w:val="22"/>
              <w:szCs w:val="22"/>
              <w14:ligatures w14:val="none"/>
            </w:rPr>
          </w:pPr>
          <w:hyperlink w:anchor="_Toc215050770" w:history="1">
            <w:r w:rsidR="00755F52" w:rsidRPr="00950308">
              <w:rPr>
                <w:rStyle w:val="Hyperlink"/>
                <w:rFonts w:ascii="Arial Rounded MT Bold" w:hAnsi="Arial Rounded MT Bold"/>
                <w:noProof/>
              </w:rPr>
              <w:t>3.5.3 Comunicação</w:t>
            </w:r>
            <w:r w:rsidR="00755F52">
              <w:rPr>
                <w:noProof/>
                <w:webHidden/>
              </w:rPr>
              <w:tab/>
            </w:r>
            <w:r w:rsidR="00755F52">
              <w:rPr>
                <w:noProof/>
                <w:webHidden/>
              </w:rPr>
              <w:fldChar w:fldCharType="begin"/>
            </w:r>
            <w:r w:rsidR="00755F52">
              <w:rPr>
                <w:noProof/>
                <w:webHidden/>
              </w:rPr>
              <w:instrText xml:space="preserve"> PAGEREF _Toc215050770 \h </w:instrText>
            </w:r>
            <w:r w:rsidR="00755F52">
              <w:rPr>
                <w:noProof/>
                <w:webHidden/>
              </w:rPr>
            </w:r>
            <w:r w:rsidR="00755F52">
              <w:rPr>
                <w:noProof/>
                <w:webHidden/>
              </w:rPr>
              <w:fldChar w:fldCharType="separate"/>
            </w:r>
            <w:r w:rsidR="008009D4">
              <w:rPr>
                <w:noProof/>
                <w:webHidden/>
              </w:rPr>
              <w:t>29</w:t>
            </w:r>
            <w:r w:rsidR="00755F52">
              <w:rPr>
                <w:noProof/>
                <w:webHidden/>
              </w:rPr>
              <w:fldChar w:fldCharType="end"/>
            </w:r>
          </w:hyperlink>
        </w:p>
        <w:p w14:paraId="0CDA4A1D" w14:textId="3E4B2F5D" w:rsidR="00755F52" w:rsidRDefault="00954C80">
          <w:pPr>
            <w:pStyle w:val="Sumrio3"/>
            <w:tabs>
              <w:tab w:val="right" w:leader="dot" w:pos="8494"/>
            </w:tabs>
            <w:rPr>
              <w:rFonts w:asciiTheme="minorHAnsi" w:hAnsiTheme="minorHAnsi"/>
              <w:noProof/>
              <w:kern w:val="0"/>
              <w:sz w:val="22"/>
              <w:szCs w:val="22"/>
              <w14:ligatures w14:val="none"/>
            </w:rPr>
          </w:pPr>
          <w:hyperlink w:anchor="_Toc215050771" w:history="1">
            <w:r w:rsidR="00755F52" w:rsidRPr="00950308">
              <w:rPr>
                <w:rStyle w:val="Hyperlink"/>
                <w:rFonts w:ascii="Arial Rounded MT Bold" w:hAnsi="Arial Rounded MT Bold"/>
                <w:noProof/>
              </w:rPr>
              <w:t>3.5.4 Prototipagem</w:t>
            </w:r>
            <w:r w:rsidR="00755F52">
              <w:rPr>
                <w:noProof/>
                <w:webHidden/>
              </w:rPr>
              <w:tab/>
            </w:r>
            <w:r w:rsidR="00755F52">
              <w:rPr>
                <w:noProof/>
                <w:webHidden/>
              </w:rPr>
              <w:fldChar w:fldCharType="begin"/>
            </w:r>
            <w:r w:rsidR="00755F52">
              <w:rPr>
                <w:noProof/>
                <w:webHidden/>
              </w:rPr>
              <w:instrText xml:space="preserve"> PAGEREF _Toc215050771 \h </w:instrText>
            </w:r>
            <w:r w:rsidR="00755F52">
              <w:rPr>
                <w:noProof/>
                <w:webHidden/>
              </w:rPr>
            </w:r>
            <w:r w:rsidR="00755F52">
              <w:rPr>
                <w:noProof/>
                <w:webHidden/>
              </w:rPr>
              <w:fldChar w:fldCharType="separate"/>
            </w:r>
            <w:r w:rsidR="008009D4">
              <w:rPr>
                <w:noProof/>
                <w:webHidden/>
              </w:rPr>
              <w:t>29</w:t>
            </w:r>
            <w:r w:rsidR="00755F52">
              <w:rPr>
                <w:noProof/>
                <w:webHidden/>
              </w:rPr>
              <w:fldChar w:fldCharType="end"/>
            </w:r>
          </w:hyperlink>
        </w:p>
        <w:p w14:paraId="2D59E971" w14:textId="677F6E2B" w:rsidR="00755F52" w:rsidRDefault="00954C80">
          <w:pPr>
            <w:pStyle w:val="Sumrio1"/>
            <w:tabs>
              <w:tab w:val="right" w:leader="dot" w:pos="8494"/>
            </w:tabs>
            <w:rPr>
              <w:rFonts w:asciiTheme="minorHAnsi" w:hAnsiTheme="minorHAnsi"/>
              <w:noProof/>
              <w:kern w:val="0"/>
              <w:sz w:val="22"/>
              <w:szCs w:val="22"/>
              <w14:ligatures w14:val="none"/>
            </w:rPr>
          </w:pPr>
          <w:hyperlink w:anchor="_Toc215050772" w:history="1">
            <w:r w:rsidR="00755F52" w:rsidRPr="00950308">
              <w:rPr>
                <w:rStyle w:val="Hyperlink"/>
                <w:noProof/>
              </w:rPr>
              <w:t>4. Conclusão</w:t>
            </w:r>
            <w:r w:rsidR="00755F52">
              <w:rPr>
                <w:noProof/>
                <w:webHidden/>
              </w:rPr>
              <w:tab/>
            </w:r>
            <w:r w:rsidR="00755F52">
              <w:rPr>
                <w:noProof/>
                <w:webHidden/>
              </w:rPr>
              <w:fldChar w:fldCharType="begin"/>
            </w:r>
            <w:r w:rsidR="00755F52">
              <w:rPr>
                <w:noProof/>
                <w:webHidden/>
              </w:rPr>
              <w:instrText xml:space="preserve"> PAGEREF _Toc215050772 \h </w:instrText>
            </w:r>
            <w:r w:rsidR="00755F52">
              <w:rPr>
                <w:noProof/>
                <w:webHidden/>
              </w:rPr>
            </w:r>
            <w:r w:rsidR="00755F52">
              <w:rPr>
                <w:noProof/>
                <w:webHidden/>
              </w:rPr>
              <w:fldChar w:fldCharType="separate"/>
            </w:r>
            <w:r w:rsidR="008009D4">
              <w:rPr>
                <w:noProof/>
                <w:webHidden/>
              </w:rPr>
              <w:t>31</w:t>
            </w:r>
            <w:r w:rsidR="00755F52">
              <w:rPr>
                <w:noProof/>
                <w:webHidden/>
              </w:rPr>
              <w:fldChar w:fldCharType="end"/>
            </w:r>
          </w:hyperlink>
        </w:p>
        <w:p w14:paraId="6D5D62A6" w14:textId="3AD057A6" w:rsidR="00755F52" w:rsidRDefault="00954C80">
          <w:pPr>
            <w:pStyle w:val="Sumrio1"/>
            <w:tabs>
              <w:tab w:val="right" w:leader="dot" w:pos="8494"/>
            </w:tabs>
            <w:rPr>
              <w:rFonts w:asciiTheme="minorHAnsi" w:hAnsiTheme="minorHAnsi"/>
              <w:noProof/>
              <w:kern w:val="0"/>
              <w:sz w:val="22"/>
              <w:szCs w:val="22"/>
              <w14:ligatures w14:val="none"/>
            </w:rPr>
          </w:pPr>
          <w:hyperlink w:anchor="_Toc215050773" w:history="1">
            <w:r w:rsidR="00755F52" w:rsidRPr="00950308">
              <w:rPr>
                <w:rStyle w:val="Hyperlink"/>
                <w:noProof/>
              </w:rPr>
              <w:t>Referências</w:t>
            </w:r>
            <w:r w:rsidR="00755F52">
              <w:rPr>
                <w:noProof/>
                <w:webHidden/>
              </w:rPr>
              <w:tab/>
            </w:r>
            <w:r w:rsidR="00755F52">
              <w:rPr>
                <w:noProof/>
                <w:webHidden/>
              </w:rPr>
              <w:fldChar w:fldCharType="begin"/>
            </w:r>
            <w:r w:rsidR="00755F52">
              <w:rPr>
                <w:noProof/>
                <w:webHidden/>
              </w:rPr>
              <w:instrText xml:space="preserve"> PAGEREF _Toc215050773 \h </w:instrText>
            </w:r>
            <w:r w:rsidR="00755F52">
              <w:rPr>
                <w:noProof/>
                <w:webHidden/>
              </w:rPr>
            </w:r>
            <w:r w:rsidR="00755F52">
              <w:rPr>
                <w:noProof/>
                <w:webHidden/>
              </w:rPr>
              <w:fldChar w:fldCharType="separate"/>
            </w:r>
            <w:r w:rsidR="008009D4">
              <w:rPr>
                <w:noProof/>
                <w:webHidden/>
              </w:rPr>
              <w:t>31</w:t>
            </w:r>
            <w:r w:rsidR="00755F52">
              <w:rPr>
                <w:noProof/>
                <w:webHidden/>
              </w:rPr>
              <w:fldChar w:fldCharType="end"/>
            </w:r>
          </w:hyperlink>
        </w:p>
        <w:p w14:paraId="329E68E6" w14:textId="75667E50" w:rsidR="00755F52" w:rsidRDefault="00954C80">
          <w:pPr>
            <w:pStyle w:val="Sumrio1"/>
            <w:tabs>
              <w:tab w:val="right" w:leader="dot" w:pos="8494"/>
            </w:tabs>
            <w:rPr>
              <w:rFonts w:asciiTheme="minorHAnsi" w:hAnsiTheme="minorHAnsi"/>
              <w:noProof/>
              <w:kern w:val="0"/>
              <w:sz w:val="22"/>
              <w:szCs w:val="22"/>
              <w14:ligatures w14:val="none"/>
            </w:rPr>
          </w:pPr>
          <w:hyperlink w:anchor="_Toc215050774" w:history="1">
            <w:r w:rsidR="00755F52" w:rsidRPr="00950308">
              <w:rPr>
                <w:rStyle w:val="Hyperlink"/>
                <w:noProof/>
              </w:rPr>
              <w:t>Apêndice A</w:t>
            </w:r>
            <w:r w:rsidR="00755F52">
              <w:rPr>
                <w:noProof/>
                <w:webHidden/>
              </w:rPr>
              <w:tab/>
            </w:r>
            <w:r w:rsidR="00755F52">
              <w:rPr>
                <w:noProof/>
                <w:webHidden/>
              </w:rPr>
              <w:fldChar w:fldCharType="begin"/>
            </w:r>
            <w:r w:rsidR="00755F52">
              <w:rPr>
                <w:noProof/>
                <w:webHidden/>
              </w:rPr>
              <w:instrText xml:space="preserve"> PAGEREF _Toc215050774 \h </w:instrText>
            </w:r>
            <w:r w:rsidR="00755F52">
              <w:rPr>
                <w:noProof/>
                <w:webHidden/>
              </w:rPr>
            </w:r>
            <w:r w:rsidR="00755F52">
              <w:rPr>
                <w:noProof/>
                <w:webHidden/>
              </w:rPr>
              <w:fldChar w:fldCharType="separate"/>
            </w:r>
            <w:r w:rsidR="008009D4">
              <w:rPr>
                <w:noProof/>
                <w:webHidden/>
              </w:rPr>
              <w:t>33</w:t>
            </w:r>
            <w:r w:rsidR="00755F52">
              <w:rPr>
                <w:noProof/>
                <w:webHidden/>
              </w:rPr>
              <w:fldChar w:fldCharType="end"/>
            </w:r>
          </w:hyperlink>
        </w:p>
        <w:p w14:paraId="022B1D4B" w14:textId="01B3CAD7" w:rsidR="00755F52" w:rsidRDefault="00954C80">
          <w:pPr>
            <w:pStyle w:val="Sumrio2"/>
            <w:tabs>
              <w:tab w:val="right" w:leader="dot" w:pos="8494"/>
            </w:tabs>
            <w:rPr>
              <w:rFonts w:asciiTheme="minorHAnsi" w:hAnsiTheme="minorHAnsi"/>
              <w:noProof/>
              <w:kern w:val="0"/>
              <w:sz w:val="22"/>
              <w:szCs w:val="22"/>
              <w14:ligatures w14:val="none"/>
            </w:rPr>
          </w:pPr>
          <w:hyperlink w:anchor="_Toc215050775" w:history="1">
            <w:r w:rsidR="00755F52" w:rsidRPr="00950308">
              <w:rPr>
                <w:rStyle w:val="Hyperlink"/>
                <w:rFonts w:ascii="Arial Rounded MT Bold" w:hAnsi="Arial Rounded MT Bold"/>
                <w:noProof/>
              </w:rPr>
              <w:t>Questionário – Profissionais</w:t>
            </w:r>
            <w:r w:rsidR="00755F52">
              <w:rPr>
                <w:noProof/>
                <w:webHidden/>
              </w:rPr>
              <w:tab/>
            </w:r>
            <w:r w:rsidR="00755F52">
              <w:rPr>
                <w:noProof/>
                <w:webHidden/>
              </w:rPr>
              <w:fldChar w:fldCharType="begin"/>
            </w:r>
            <w:r w:rsidR="00755F52">
              <w:rPr>
                <w:noProof/>
                <w:webHidden/>
              </w:rPr>
              <w:instrText xml:space="preserve"> PAGEREF _Toc215050775 \h </w:instrText>
            </w:r>
            <w:r w:rsidR="00755F52">
              <w:rPr>
                <w:noProof/>
                <w:webHidden/>
              </w:rPr>
            </w:r>
            <w:r w:rsidR="00755F52">
              <w:rPr>
                <w:noProof/>
                <w:webHidden/>
              </w:rPr>
              <w:fldChar w:fldCharType="separate"/>
            </w:r>
            <w:r w:rsidR="008009D4">
              <w:rPr>
                <w:noProof/>
                <w:webHidden/>
              </w:rPr>
              <w:t>39</w:t>
            </w:r>
            <w:r w:rsidR="00755F52">
              <w:rPr>
                <w:noProof/>
                <w:webHidden/>
              </w:rPr>
              <w:fldChar w:fldCharType="end"/>
            </w:r>
          </w:hyperlink>
        </w:p>
        <w:p w14:paraId="4B0F82A3" w14:textId="6AB6C06D" w:rsidR="00755F52" w:rsidRDefault="00954C80">
          <w:pPr>
            <w:pStyle w:val="Sumrio2"/>
            <w:tabs>
              <w:tab w:val="right" w:leader="dot" w:pos="8494"/>
            </w:tabs>
            <w:rPr>
              <w:rFonts w:asciiTheme="minorHAnsi" w:hAnsiTheme="minorHAnsi"/>
              <w:noProof/>
              <w:kern w:val="0"/>
              <w:sz w:val="22"/>
              <w:szCs w:val="22"/>
              <w14:ligatures w14:val="none"/>
            </w:rPr>
          </w:pPr>
          <w:hyperlink w:anchor="_Toc215050776" w:history="1">
            <w:r w:rsidR="00755F52" w:rsidRPr="00950308">
              <w:rPr>
                <w:rStyle w:val="Hyperlink"/>
                <w:rFonts w:ascii="Arial Rounded MT Bold" w:hAnsi="Arial Rounded MT Bold"/>
                <w:noProof/>
              </w:rPr>
              <w:t>Questionário – Academia</w:t>
            </w:r>
            <w:r w:rsidR="00755F52">
              <w:rPr>
                <w:noProof/>
                <w:webHidden/>
              </w:rPr>
              <w:tab/>
            </w:r>
            <w:r w:rsidR="00755F52">
              <w:rPr>
                <w:noProof/>
                <w:webHidden/>
              </w:rPr>
              <w:fldChar w:fldCharType="begin"/>
            </w:r>
            <w:r w:rsidR="00755F52">
              <w:rPr>
                <w:noProof/>
                <w:webHidden/>
              </w:rPr>
              <w:instrText xml:space="preserve"> PAGEREF _Toc215050776 \h </w:instrText>
            </w:r>
            <w:r w:rsidR="00755F52">
              <w:rPr>
                <w:noProof/>
                <w:webHidden/>
              </w:rPr>
            </w:r>
            <w:r w:rsidR="00755F52">
              <w:rPr>
                <w:noProof/>
                <w:webHidden/>
              </w:rPr>
              <w:fldChar w:fldCharType="separate"/>
            </w:r>
            <w:r w:rsidR="008009D4">
              <w:rPr>
                <w:noProof/>
                <w:webHidden/>
              </w:rPr>
              <w:t>39</w:t>
            </w:r>
            <w:r w:rsidR="00755F52">
              <w:rPr>
                <w:noProof/>
                <w:webHidden/>
              </w:rPr>
              <w:fldChar w:fldCharType="end"/>
            </w:r>
          </w:hyperlink>
        </w:p>
        <w:p w14:paraId="2D13907E" w14:textId="41E82B17" w:rsidR="00755F52" w:rsidRDefault="00954C80">
          <w:pPr>
            <w:pStyle w:val="Sumrio1"/>
            <w:tabs>
              <w:tab w:val="right" w:leader="dot" w:pos="8494"/>
            </w:tabs>
            <w:rPr>
              <w:rFonts w:asciiTheme="minorHAnsi" w:hAnsiTheme="minorHAnsi"/>
              <w:noProof/>
              <w:kern w:val="0"/>
              <w:sz w:val="22"/>
              <w:szCs w:val="22"/>
              <w14:ligatures w14:val="none"/>
            </w:rPr>
          </w:pPr>
          <w:hyperlink w:anchor="_Toc215050777" w:history="1">
            <w:r w:rsidR="00755F52" w:rsidRPr="00950308">
              <w:rPr>
                <w:rStyle w:val="Hyperlink"/>
                <w:noProof/>
              </w:rPr>
              <w:t>Apêndice B</w:t>
            </w:r>
            <w:r w:rsidR="00755F52">
              <w:rPr>
                <w:noProof/>
                <w:webHidden/>
              </w:rPr>
              <w:tab/>
            </w:r>
            <w:r w:rsidR="00755F52">
              <w:rPr>
                <w:noProof/>
                <w:webHidden/>
              </w:rPr>
              <w:fldChar w:fldCharType="begin"/>
            </w:r>
            <w:r w:rsidR="00755F52">
              <w:rPr>
                <w:noProof/>
                <w:webHidden/>
              </w:rPr>
              <w:instrText xml:space="preserve"> PAGEREF _Toc215050777 \h </w:instrText>
            </w:r>
            <w:r w:rsidR="00755F52">
              <w:rPr>
                <w:noProof/>
                <w:webHidden/>
              </w:rPr>
            </w:r>
            <w:r w:rsidR="00755F52">
              <w:rPr>
                <w:noProof/>
                <w:webHidden/>
              </w:rPr>
              <w:fldChar w:fldCharType="separate"/>
            </w:r>
            <w:r w:rsidR="008009D4">
              <w:rPr>
                <w:noProof/>
                <w:webHidden/>
              </w:rPr>
              <w:t>41</w:t>
            </w:r>
            <w:r w:rsidR="00755F52">
              <w:rPr>
                <w:noProof/>
                <w:webHidden/>
              </w:rPr>
              <w:fldChar w:fldCharType="end"/>
            </w:r>
          </w:hyperlink>
        </w:p>
        <w:p w14:paraId="629B041E" w14:textId="14907C63" w:rsidR="00755F52" w:rsidRDefault="00954C80">
          <w:pPr>
            <w:pStyle w:val="Sumrio2"/>
            <w:tabs>
              <w:tab w:val="right" w:leader="dot" w:pos="8494"/>
            </w:tabs>
            <w:rPr>
              <w:rFonts w:asciiTheme="minorHAnsi" w:hAnsiTheme="minorHAnsi"/>
              <w:noProof/>
              <w:kern w:val="0"/>
              <w:sz w:val="22"/>
              <w:szCs w:val="22"/>
              <w14:ligatures w14:val="none"/>
            </w:rPr>
          </w:pPr>
          <w:hyperlink w:anchor="_Toc215050778" w:history="1">
            <w:r w:rsidR="00755F52" w:rsidRPr="00950308">
              <w:rPr>
                <w:rStyle w:val="Hyperlink"/>
                <w:rFonts w:ascii="Arial Rounded MT Bold" w:hAnsi="Arial Rounded MT Bold"/>
                <w:noProof/>
              </w:rPr>
              <w:t>Prototipagem de baixa definição (manual em papel sem pauta)</w:t>
            </w:r>
            <w:r w:rsidR="00755F52">
              <w:rPr>
                <w:noProof/>
                <w:webHidden/>
              </w:rPr>
              <w:tab/>
            </w:r>
            <w:r w:rsidR="00755F52">
              <w:rPr>
                <w:noProof/>
                <w:webHidden/>
              </w:rPr>
              <w:fldChar w:fldCharType="begin"/>
            </w:r>
            <w:r w:rsidR="00755F52">
              <w:rPr>
                <w:noProof/>
                <w:webHidden/>
              </w:rPr>
              <w:instrText xml:space="preserve"> PAGEREF _Toc215050778 \h </w:instrText>
            </w:r>
            <w:r w:rsidR="00755F52">
              <w:rPr>
                <w:noProof/>
                <w:webHidden/>
              </w:rPr>
            </w:r>
            <w:r w:rsidR="00755F52">
              <w:rPr>
                <w:noProof/>
                <w:webHidden/>
              </w:rPr>
              <w:fldChar w:fldCharType="separate"/>
            </w:r>
            <w:r w:rsidR="008009D4">
              <w:rPr>
                <w:noProof/>
                <w:webHidden/>
              </w:rPr>
              <w:t>41</w:t>
            </w:r>
            <w:r w:rsidR="00755F52">
              <w:rPr>
                <w:noProof/>
                <w:webHidden/>
              </w:rPr>
              <w:fldChar w:fldCharType="end"/>
            </w:r>
          </w:hyperlink>
        </w:p>
        <w:p w14:paraId="6FF9E4A3" w14:textId="5EEDBEAC" w:rsidR="00755F52" w:rsidRDefault="00954C80">
          <w:pPr>
            <w:pStyle w:val="Sumrio2"/>
            <w:tabs>
              <w:tab w:val="right" w:leader="dot" w:pos="8494"/>
            </w:tabs>
            <w:rPr>
              <w:rFonts w:asciiTheme="minorHAnsi" w:hAnsiTheme="minorHAnsi"/>
              <w:noProof/>
              <w:kern w:val="0"/>
              <w:sz w:val="22"/>
              <w:szCs w:val="22"/>
              <w14:ligatures w14:val="none"/>
            </w:rPr>
          </w:pPr>
          <w:hyperlink w:anchor="_Toc215050779" w:history="1">
            <w:r w:rsidR="00755F52" w:rsidRPr="00950308">
              <w:rPr>
                <w:rStyle w:val="Hyperlink"/>
                <w:rFonts w:cs="Arial"/>
                <w:b/>
                <w:noProof/>
              </w:rPr>
              <w:t>Prototipagem - De média definição (wireframe – Usar o Balsamiq)</w:t>
            </w:r>
            <w:r w:rsidR="00755F52">
              <w:rPr>
                <w:noProof/>
                <w:webHidden/>
              </w:rPr>
              <w:tab/>
            </w:r>
            <w:r w:rsidR="00755F52">
              <w:rPr>
                <w:noProof/>
                <w:webHidden/>
              </w:rPr>
              <w:fldChar w:fldCharType="begin"/>
            </w:r>
            <w:r w:rsidR="00755F52">
              <w:rPr>
                <w:noProof/>
                <w:webHidden/>
              </w:rPr>
              <w:instrText xml:space="preserve"> PAGEREF _Toc215050779 \h </w:instrText>
            </w:r>
            <w:r w:rsidR="00755F52">
              <w:rPr>
                <w:noProof/>
                <w:webHidden/>
              </w:rPr>
            </w:r>
            <w:r w:rsidR="00755F52">
              <w:rPr>
                <w:noProof/>
                <w:webHidden/>
              </w:rPr>
              <w:fldChar w:fldCharType="separate"/>
            </w:r>
            <w:r w:rsidR="008009D4">
              <w:rPr>
                <w:noProof/>
                <w:webHidden/>
              </w:rPr>
              <w:t>43</w:t>
            </w:r>
            <w:r w:rsidR="00755F52">
              <w:rPr>
                <w:noProof/>
                <w:webHidden/>
              </w:rPr>
              <w:fldChar w:fldCharType="end"/>
            </w:r>
          </w:hyperlink>
        </w:p>
        <w:p w14:paraId="60C53713" w14:textId="07CE01EB" w:rsidR="00755F52" w:rsidRDefault="00954C80">
          <w:pPr>
            <w:pStyle w:val="Sumrio2"/>
            <w:tabs>
              <w:tab w:val="right" w:leader="dot" w:pos="8494"/>
            </w:tabs>
            <w:rPr>
              <w:rFonts w:asciiTheme="minorHAnsi" w:hAnsiTheme="minorHAnsi"/>
              <w:noProof/>
              <w:kern w:val="0"/>
              <w:sz w:val="22"/>
              <w:szCs w:val="22"/>
              <w14:ligatures w14:val="none"/>
            </w:rPr>
          </w:pPr>
          <w:hyperlink w:anchor="_Toc215050780" w:history="1">
            <w:r w:rsidR="00755F52" w:rsidRPr="00950308">
              <w:rPr>
                <w:rStyle w:val="Hyperlink"/>
                <w:rFonts w:cs="Arial"/>
                <w:b/>
                <w:noProof/>
              </w:rPr>
              <w:t>Prototipagem - De alta definição (Interativo – Usar o Figma)</w:t>
            </w:r>
            <w:r w:rsidR="00755F52">
              <w:rPr>
                <w:noProof/>
                <w:webHidden/>
              </w:rPr>
              <w:tab/>
            </w:r>
            <w:r w:rsidR="00755F52">
              <w:rPr>
                <w:noProof/>
                <w:webHidden/>
              </w:rPr>
              <w:fldChar w:fldCharType="begin"/>
            </w:r>
            <w:r w:rsidR="00755F52">
              <w:rPr>
                <w:noProof/>
                <w:webHidden/>
              </w:rPr>
              <w:instrText xml:space="preserve"> PAGEREF _Toc215050780 \h </w:instrText>
            </w:r>
            <w:r w:rsidR="00755F52">
              <w:rPr>
                <w:noProof/>
                <w:webHidden/>
              </w:rPr>
            </w:r>
            <w:r w:rsidR="00755F52">
              <w:rPr>
                <w:noProof/>
                <w:webHidden/>
              </w:rPr>
              <w:fldChar w:fldCharType="separate"/>
            </w:r>
            <w:r w:rsidR="008009D4">
              <w:rPr>
                <w:noProof/>
                <w:webHidden/>
              </w:rPr>
              <w:t>45</w:t>
            </w:r>
            <w:r w:rsidR="00755F52">
              <w:rPr>
                <w:noProof/>
                <w:webHidden/>
              </w:rPr>
              <w:fldChar w:fldCharType="end"/>
            </w:r>
          </w:hyperlink>
        </w:p>
        <w:p w14:paraId="37BEF8EE" w14:textId="582F10ED" w:rsidR="0CC0F0A8" w:rsidRDefault="0CC0F0A8" w:rsidP="0CC0F0A8">
          <w:pPr>
            <w:pStyle w:val="Sumrio3"/>
            <w:tabs>
              <w:tab w:val="right" w:leader="dot" w:pos="8490"/>
            </w:tabs>
            <w:rPr>
              <w:rStyle w:val="Hyperlink"/>
            </w:rPr>
          </w:pPr>
          <w:r>
            <w:fldChar w:fldCharType="end"/>
          </w:r>
        </w:p>
      </w:sdtContent>
    </w:sdt>
    <w:p w14:paraId="17AA152D" w14:textId="2650D24E" w:rsidR="00050D88" w:rsidRDefault="00050D88"/>
    <w:p w14:paraId="583B9BD2" w14:textId="49167FB2" w:rsidR="00420DC5" w:rsidRDefault="00420DC5" w:rsidP="1CAE9761">
      <w:pPr>
        <w:pStyle w:val="Ttulo1"/>
        <w:ind w:left="720"/>
      </w:pPr>
    </w:p>
    <w:p w14:paraId="4D8649C7" w14:textId="6154FF37" w:rsidR="002F693D" w:rsidRDefault="002F693D" w:rsidP="683D03A7">
      <w:pPr>
        <w:rPr>
          <w:rFonts w:eastAsia="Arial" w:cs="Arial"/>
          <w:b/>
          <w:bCs/>
          <w:sz w:val="32"/>
          <w:szCs w:val="32"/>
        </w:rPr>
      </w:pPr>
      <w:r w:rsidRPr="683D03A7">
        <w:rPr>
          <w:sz w:val="32"/>
          <w:szCs w:val="32"/>
        </w:rPr>
        <w:br w:type="page"/>
      </w:r>
    </w:p>
    <w:p w14:paraId="12C3B7A8" w14:textId="0D6C50D9" w:rsidR="00D35086" w:rsidRPr="009E0790" w:rsidRDefault="00DB267E" w:rsidP="00DB267E">
      <w:pPr>
        <w:pStyle w:val="Ttulo1"/>
        <w:jc w:val="both"/>
        <w:rPr>
          <w:sz w:val="32"/>
          <w:szCs w:val="32"/>
        </w:rPr>
      </w:pPr>
      <w:bookmarkStart w:id="1" w:name="_Toc215050734"/>
      <w:r w:rsidRPr="0CC0F0A8">
        <w:rPr>
          <w:sz w:val="32"/>
          <w:szCs w:val="32"/>
        </w:rPr>
        <w:lastRenderedPageBreak/>
        <w:t xml:space="preserve">1. </w:t>
      </w:r>
      <w:r w:rsidR="00B31F74" w:rsidRPr="0CC0F0A8">
        <w:rPr>
          <w:sz w:val="32"/>
          <w:szCs w:val="32"/>
        </w:rPr>
        <w:t>Introdução</w:t>
      </w:r>
      <w:bookmarkEnd w:id="1"/>
    </w:p>
    <w:p w14:paraId="207B5463"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t>A tecnologia vem se consolidando como um recurso indispensável para a otimização de atividades do dia a dia, trazendo impactos positivos não apenas no ambiente acadêmico, mas também em diversos segmentos da sociedade. Seu alcance se estende da organização e do empreendedorismo até o lazer e a interação social (BREGOLIN, 2020). Entre essas inovações, os aplicativos móveis se destacam como ferramentas que ampliam a experiência urbana, permitindo que as pessoas tenham acesso a serviços e recursos de maneira prática e eficiente (SILVA; URSSI, 2015). Nesse cenário, as academias de musculação, como parte integrante do espaço urbano, também têm se beneficiado dessas soluções digitais. O setor fitness, além de ser um ambiente de convivência social, representa um mercado em constante expansão, impulsionado pela crescente conscientização sobre a importância da atividade física para uma vida saudável (BREGOLIN, 2020). Contudo, observa-se que, em muitos casos, os sistemas utilizados por academias não acompanham os avanços tecnológicos disponíveis, gerando falhas na comunicação e no acompanhamento dos alunos (MAYER; GURGEL; ANGULSKI, 2016).</w:t>
      </w:r>
    </w:p>
    <w:p w14:paraId="36612C9D"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t xml:space="preserve">Com base em análises sobre o crescimento do mercado fitness, que inclui academias de diferentes modalidades como musculação e </w:t>
      </w:r>
      <w:proofErr w:type="spellStart"/>
      <w:r w:rsidRPr="002B21F6">
        <w:rPr>
          <w:rFonts w:eastAsia="Times New Roman" w:cs="Arial"/>
          <w:kern w:val="0"/>
          <w14:ligatures w14:val="none"/>
        </w:rPr>
        <w:t>Crossfit</w:t>
      </w:r>
      <w:proofErr w:type="spellEnd"/>
      <w:r w:rsidRPr="002B21F6">
        <w:rPr>
          <w:rFonts w:eastAsia="Times New Roman" w:cs="Arial"/>
          <w:kern w:val="0"/>
          <w14:ligatures w14:val="none"/>
        </w:rPr>
        <w:t xml:space="preserve">,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direcionou seus esforços para o desenvolvimento do sistema </w:t>
      </w:r>
      <w:proofErr w:type="spellStart"/>
      <w:r w:rsidRPr="331880DA">
        <w:rPr>
          <w:rFonts w:eastAsia="Times New Roman" w:cs="Arial"/>
          <w:b/>
          <w:bCs/>
          <w:kern w:val="0"/>
          <w14:ligatures w14:val="none"/>
        </w:rPr>
        <w:t>MyCoreSonal</w:t>
      </w:r>
      <w:proofErr w:type="spellEnd"/>
      <w:r w:rsidRPr="002B21F6">
        <w:rPr>
          <w:rFonts w:eastAsia="Times New Roman" w:cs="Arial"/>
          <w:kern w:val="0"/>
          <w14:ligatures w14:val="none"/>
        </w:rPr>
        <w:t>. Segundo dados da HFA e da ACAD, o Brasil ocupa a segunda posição mundial em número de academias, ficando atrás apenas dos Estados Unidos (IHRSA, 2019), com aproximadamente 64.373 empresas ligadas ao setor (SEBRAE, 2024). Esse número representa uma evolução significativa em relação a 2019, quando havia 34.509 academias, indicando uma taxa média de crescimento de 10% ao ano. Além disso, o faturamento do setor no Brasil gira em torno de R$ 8,6 bilhões (US$ 1,6 bi), com um aumento global de 13,97%. Em 2022, cerca de 7% da população brasileira — aproximadamente 13,7 milhões de pessoas — estavam matriculadas em academias, reforçando a relevância e o potencial desse mercado.</w:t>
      </w:r>
    </w:p>
    <w:p w14:paraId="48F943EC" w14:textId="77777777" w:rsidR="002B21F6" w:rsidRPr="002B21F6" w:rsidRDefault="002B21F6" w:rsidP="002B21F6">
      <w:pPr>
        <w:spacing w:after="120" w:line="360" w:lineRule="auto"/>
        <w:ind w:firstLine="709"/>
        <w:jc w:val="both"/>
        <w:rPr>
          <w:rFonts w:eastAsia="Times New Roman" w:cs="Arial"/>
          <w:kern w:val="0"/>
          <w14:ligatures w14:val="none"/>
        </w:rPr>
      </w:pPr>
      <w:r w:rsidRPr="002B21F6">
        <w:rPr>
          <w:rFonts w:eastAsia="Times New Roman" w:cs="Arial"/>
          <w:kern w:val="0"/>
          <w14:ligatures w14:val="none"/>
        </w:rPr>
        <w:t xml:space="preserve">É nesse contexto que surge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uma startup que vem transformando o cenário esportivo com soluções digitais inovadoras. Seu foco é criar </w:t>
      </w:r>
      <w:r w:rsidRPr="002B21F6">
        <w:rPr>
          <w:rFonts w:eastAsia="Times New Roman" w:cs="Arial"/>
          <w:kern w:val="0"/>
          <w14:ligatures w14:val="none"/>
        </w:rPr>
        <w:lastRenderedPageBreak/>
        <w:t xml:space="preserve">ferramentas que atendam tanto academias quanto atletas e praticantes individuais. Os principais desafios que a empresa busca solucionar estão relacionados à gestão ineficiente, ao desempenho e à experiência dos usuários. Além de oferecer soluções voltadas para negócios, a </w:t>
      </w:r>
      <w:proofErr w:type="spellStart"/>
      <w:r w:rsidRPr="002B21F6">
        <w:rPr>
          <w:rFonts w:eastAsia="Times New Roman" w:cs="Arial"/>
          <w:kern w:val="0"/>
          <w14:ligatures w14:val="none"/>
        </w:rPr>
        <w:t>Fit-ON</w:t>
      </w:r>
      <w:proofErr w:type="spellEnd"/>
      <w:r w:rsidRPr="002B21F6">
        <w:rPr>
          <w:rFonts w:eastAsia="Times New Roman" w:cs="Arial"/>
          <w:kern w:val="0"/>
          <w14:ligatures w14:val="none"/>
        </w:rPr>
        <w:t xml:space="preserve"> também desenvolve aplicativos direcionados ao consumidor final, facilitando a contratação de profissionais, a busca por espaços esportivos, a criação de treinos personalizados e a participação em comunidades fitness.</w:t>
      </w:r>
    </w:p>
    <w:p w14:paraId="1DAF9A1D" w14:textId="77777777" w:rsidR="002B21F6" w:rsidRPr="002B21F6" w:rsidRDefault="002B21F6" w:rsidP="23051913">
      <w:pPr>
        <w:spacing w:after="120" w:line="360" w:lineRule="auto"/>
        <w:ind w:firstLine="709"/>
        <w:jc w:val="both"/>
        <w:rPr>
          <w:rFonts w:eastAsia="Times New Roman" w:cs="Arial"/>
        </w:rPr>
      </w:pPr>
      <w:r w:rsidRPr="23051913">
        <w:rPr>
          <w:rFonts w:eastAsia="Times New Roman" w:cs="Arial"/>
        </w:rPr>
        <w:t xml:space="preserve">Diante dessa realidade, a </w:t>
      </w:r>
      <w:proofErr w:type="spellStart"/>
      <w:r w:rsidRPr="23051913">
        <w:rPr>
          <w:rFonts w:eastAsia="Times New Roman" w:cs="Arial"/>
        </w:rPr>
        <w:t>Fit-ON</w:t>
      </w:r>
      <w:proofErr w:type="spellEnd"/>
      <w:r w:rsidRPr="23051913">
        <w:rPr>
          <w:rFonts w:eastAsia="Times New Roman" w:cs="Arial"/>
        </w:rPr>
        <w:t xml:space="preserve"> lançou o MCS (</w:t>
      </w:r>
      <w:proofErr w:type="spellStart"/>
      <w:r w:rsidRPr="23051913">
        <w:rPr>
          <w:rFonts w:eastAsia="Times New Roman" w:cs="Arial"/>
        </w:rPr>
        <w:t>MyCoreSonal</w:t>
      </w:r>
      <w:proofErr w:type="spellEnd"/>
      <w:r w:rsidRPr="23051913">
        <w:rPr>
          <w:rFonts w:eastAsia="Times New Roman" w:cs="Arial"/>
        </w:rPr>
        <w:t>), um software mobile que vai além de ser apenas um aplicativo: trata-se de uma solução prática e abrangente para pessoas de diferentes faixas etárias que desejam alcançar melhores resultados na academia e no universo fitness. O MCS surge como resposta direta às lacunas identificadas nas pesquisas, especialmente a ausência de atendimento on-line eficiente, oferecendo uma plataforma robusta que fortalece a relação entre alunos, profissionais e academias.</w:t>
      </w:r>
    </w:p>
    <w:p w14:paraId="5BF3A21D" w14:textId="7FA62101" w:rsidR="00D35086" w:rsidRPr="00573ED8" w:rsidRDefault="009E0790" w:rsidP="00343292">
      <w:pPr>
        <w:pStyle w:val="Ttulo2"/>
        <w:spacing w:after="120"/>
        <w:rPr>
          <w:rFonts w:ascii="Arial Rounded MT Bold" w:hAnsi="Arial Rounded MT Bold"/>
          <w:color w:val="auto"/>
        </w:rPr>
      </w:pPr>
      <w:bookmarkStart w:id="2" w:name="_Toc215050735"/>
      <w:r w:rsidRPr="331880DA">
        <w:rPr>
          <w:rFonts w:ascii="Arial Rounded MT Bold" w:hAnsi="Arial Rounded MT Bold"/>
          <w:color w:val="auto"/>
        </w:rPr>
        <w:t>1.1</w:t>
      </w:r>
      <w:r w:rsidR="00573ED8" w:rsidRPr="331880DA">
        <w:rPr>
          <w:rFonts w:ascii="Arial Rounded MT Bold" w:hAnsi="Arial Rounded MT Bold"/>
          <w:color w:val="auto"/>
        </w:rPr>
        <w:t xml:space="preserve"> </w:t>
      </w:r>
      <w:r w:rsidR="00B31F74" w:rsidRPr="331880DA">
        <w:rPr>
          <w:rFonts w:ascii="Arial Rounded MT Bold" w:hAnsi="Arial Rounded MT Bold"/>
          <w:color w:val="auto"/>
        </w:rPr>
        <w:t>Objetivos Gerais</w:t>
      </w:r>
      <w:bookmarkEnd w:id="2"/>
    </w:p>
    <w:p w14:paraId="2E56B8CF" w14:textId="00999A48" w:rsidR="49C09D2E" w:rsidRDefault="49C09D2E" w:rsidP="23051913">
      <w:pPr>
        <w:spacing w:after="120" w:line="360" w:lineRule="auto"/>
        <w:ind w:firstLine="709"/>
        <w:jc w:val="both"/>
        <w:rPr>
          <w:rFonts w:eastAsia="Times New Roman" w:cs="Arial"/>
        </w:rPr>
      </w:pPr>
      <w:r w:rsidRPr="23051913">
        <w:rPr>
          <w:rFonts w:eastAsia="Times New Roman" w:cs="Arial"/>
        </w:rPr>
        <w:t xml:space="preserve">O principal objetivo do projeto é criar uma aplicação para dispositivos móveis que visa otimizar a experiencia daqueles que praticam ou prestam serviços para o fim da obtenção dos objetivos desejados na prática de exercícios físico. a obtenção dos fins lucrativos do projeto através de uma taxa sobre este serviço, ou </w:t>
      </w:r>
      <w:r w:rsidR="7D9788B2" w:rsidRPr="23051913">
        <w:rPr>
          <w:rFonts w:eastAsia="Times New Roman" w:cs="Arial"/>
        </w:rPr>
        <w:t xml:space="preserve">funcionalidades como a gestão de </w:t>
      </w:r>
      <w:proofErr w:type="spellStart"/>
      <w:r w:rsidR="7D9788B2" w:rsidRPr="23051913">
        <w:rPr>
          <w:rFonts w:eastAsia="Times New Roman" w:cs="Arial"/>
        </w:rPr>
        <w:t>váriaveis</w:t>
      </w:r>
      <w:proofErr w:type="spellEnd"/>
      <w:r w:rsidR="7D9788B2" w:rsidRPr="23051913">
        <w:rPr>
          <w:rFonts w:eastAsia="Times New Roman" w:cs="Arial"/>
        </w:rPr>
        <w:t xml:space="preserve"> sobre o treino dos alunos por parte do profissional</w:t>
      </w:r>
      <w:r w:rsidRPr="23051913">
        <w:rPr>
          <w:rFonts w:eastAsia="Times New Roman" w:cs="Arial"/>
        </w:rPr>
        <w:t>.</w:t>
      </w:r>
    </w:p>
    <w:p w14:paraId="0930A1D4" w14:textId="3811D105" w:rsidR="00D35086" w:rsidRPr="000C35BA" w:rsidRDefault="24DB4FE4" w:rsidP="000C35BA">
      <w:pPr>
        <w:spacing w:after="120" w:line="360" w:lineRule="auto"/>
        <w:ind w:firstLine="709"/>
        <w:jc w:val="both"/>
        <w:rPr>
          <w:rFonts w:eastAsia="Times New Roman" w:cs="Arial"/>
        </w:rPr>
      </w:pPr>
      <w:r w:rsidRPr="23051913">
        <w:rPr>
          <w:rFonts w:eastAsia="Times New Roman" w:cs="Arial"/>
        </w:rPr>
        <w:t>A partir deste pressuposto o projeto M</w:t>
      </w:r>
      <w:r w:rsidR="51AA2762" w:rsidRPr="23051913">
        <w:rPr>
          <w:rFonts w:eastAsia="Times New Roman" w:cs="Arial"/>
        </w:rPr>
        <w:t xml:space="preserve">CS </w:t>
      </w:r>
      <w:r w:rsidRPr="23051913">
        <w:rPr>
          <w:rFonts w:eastAsia="Times New Roman" w:cs="Arial"/>
        </w:rPr>
        <w:t>surge do esforço</w:t>
      </w:r>
      <w:r w:rsidR="563672A1" w:rsidRPr="23051913">
        <w:rPr>
          <w:rFonts w:eastAsia="Times New Roman" w:cs="Arial"/>
        </w:rPr>
        <w:t xml:space="preserve"> empregado na elaboração de uma plataforma especialmente benéfica para profissionais, praticantes de atividades físicas e academias</w:t>
      </w:r>
      <w:r w:rsidR="123A5D87" w:rsidRPr="23051913">
        <w:rPr>
          <w:rFonts w:eastAsia="Times New Roman" w:cs="Arial"/>
        </w:rPr>
        <w:t xml:space="preserve">. Mas também para os envolvidos na elaboração </w:t>
      </w:r>
      <w:r w:rsidR="4FD9CB49" w:rsidRPr="23051913">
        <w:rPr>
          <w:rFonts w:eastAsia="Times New Roman" w:cs="Arial"/>
        </w:rPr>
        <w:t>dele</w:t>
      </w:r>
      <w:r w:rsidR="123A5D87" w:rsidRPr="23051913">
        <w:rPr>
          <w:rFonts w:eastAsia="Times New Roman" w:cs="Arial"/>
        </w:rPr>
        <w:t>.</w:t>
      </w:r>
    </w:p>
    <w:p w14:paraId="29BD083A" w14:textId="2CDBE745" w:rsidR="00D35086" w:rsidRPr="002B21F6" w:rsidRDefault="00B31F74" w:rsidP="331880DA">
      <w:pPr>
        <w:pStyle w:val="Ttulo2"/>
        <w:spacing w:after="240"/>
        <w:rPr>
          <w:rFonts w:ascii="Arial" w:eastAsia="Arial" w:hAnsi="Arial" w:cs="Arial"/>
          <w:b/>
          <w:bCs/>
        </w:rPr>
      </w:pPr>
      <w:bookmarkStart w:id="3" w:name="_Toc215050736"/>
      <w:r w:rsidRPr="331880DA">
        <w:rPr>
          <w:rFonts w:ascii="Arial" w:eastAsia="Arial" w:hAnsi="Arial" w:cs="Arial"/>
          <w:b/>
          <w:bCs/>
          <w:color w:val="000000" w:themeColor="text1"/>
        </w:rPr>
        <w:t>1.2 Objetivos Específicos</w:t>
      </w:r>
      <w:bookmarkEnd w:id="3"/>
    </w:p>
    <w:p w14:paraId="0310DC27" w14:textId="6AAA5253" w:rsidR="00D35086" w:rsidRPr="000C35BA" w:rsidRDefault="26BA43C7" w:rsidP="000C35BA">
      <w:pPr>
        <w:spacing w:after="120" w:line="360" w:lineRule="auto"/>
        <w:ind w:firstLine="709"/>
        <w:jc w:val="both"/>
        <w:rPr>
          <w:rFonts w:eastAsia="Times New Roman" w:cs="Arial"/>
        </w:rPr>
      </w:pPr>
      <w:r w:rsidRPr="23051913">
        <w:rPr>
          <w:rFonts w:eastAsia="Times New Roman" w:cs="Arial"/>
        </w:rPr>
        <w:t>Os objetivos específicos do projeto consistem na contemplação</w:t>
      </w:r>
      <w:r w:rsidR="1D3B0C5A" w:rsidRPr="23051913">
        <w:rPr>
          <w:rFonts w:eastAsia="Times New Roman" w:cs="Arial"/>
        </w:rPr>
        <w:t xml:space="preserve"> de funcionalidades como prover um sistema funcional de contratação de profissionais da área do fitness</w:t>
      </w:r>
      <w:r w:rsidR="05EB6FB9" w:rsidRPr="23051913">
        <w:rPr>
          <w:rFonts w:eastAsia="Times New Roman" w:cs="Arial"/>
        </w:rPr>
        <w:t xml:space="preserve"> e saúde</w:t>
      </w:r>
      <w:r w:rsidR="6B115C1D" w:rsidRPr="23051913">
        <w:rPr>
          <w:rFonts w:eastAsia="Times New Roman" w:cs="Arial"/>
        </w:rPr>
        <w:t>,</w:t>
      </w:r>
      <w:r w:rsidR="1D3B0C5A" w:rsidRPr="23051913">
        <w:rPr>
          <w:rFonts w:eastAsia="Times New Roman" w:cs="Arial"/>
        </w:rPr>
        <w:t xml:space="preserve"> p</w:t>
      </w:r>
      <w:r w:rsidR="5B5FFAA0" w:rsidRPr="23051913">
        <w:rPr>
          <w:rFonts w:eastAsia="Times New Roman" w:cs="Arial"/>
        </w:rPr>
        <w:t>or parte dos</w:t>
      </w:r>
      <w:r w:rsidR="1D3B0C5A" w:rsidRPr="23051913">
        <w:rPr>
          <w:rFonts w:eastAsia="Times New Roman" w:cs="Arial"/>
        </w:rPr>
        <w:t xml:space="preserve"> aluno</w:t>
      </w:r>
      <w:r w:rsidR="36FE023A" w:rsidRPr="23051913">
        <w:rPr>
          <w:rFonts w:eastAsia="Times New Roman" w:cs="Arial"/>
        </w:rPr>
        <w:t>s</w:t>
      </w:r>
      <w:r w:rsidR="0ADE4703" w:rsidRPr="23051913">
        <w:rPr>
          <w:rFonts w:eastAsia="Times New Roman" w:cs="Arial"/>
        </w:rPr>
        <w:t>.</w:t>
      </w:r>
      <w:r w:rsidR="698D5836" w:rsidRPr="23051913">
        <w:rPr>
          <w:rFonts w:eastAsia="Times New Roman" w:cs="Arial"/>
        </w:rPr>
        <w:t xml:space="preserve"> Prover a validação de credenciais de profissionais de forma automática para </w:t>
      </w:r>
      <w:r w:rsidR="527031CD" w:rsidRPr="23051913">
        <w:rPr>
          <w:rFonts w:eastAsia="Times New Roman" w:cs="Arial"/>
        </w:rPr>
        <w:t>assegurar a qualidade dos serviços prestados para com os alunos.</w:t>
      </w:r>
      <w:r w:rsidR="698D5836" w:rsidRPr="23051913">
        <w:rPr>
          <w:rFonts w:eastAsia="Times New Roman" w:cs="Arial"/>
        </w:rPr>
        <w:t xml:space="preserve"> </w:t>
      </w:r>
      <w:r w:rsidR="1CD27414" w:rsidRPr="23051913">
        <w:rPr>
          <w:rFonts w:eastAsia="Times New Roman" w:cs="Arial"/>
        </w:rPr>
        <w:t>P</w:t>
      </w:r>
      <w:r w:rsidR="5DBD287F" w:rsidRPr="23051913">
        <w:rPr>
          <w:rFonts w:eastAsia="Times New Roman" w:cs="Arial"/>
        </w:rPr>
        <w:t xml:space="preserve">rover um sistema de </w:t>
      </w:r>
      <w:r w:rsidR="5DBD287F" w:rsidRPr="23051913">
        <w:rPr>
          <w:rFonts w:eastAsia="Times New Roman" w:cs="Arial"/>
        </w:rPr>
        <w:lastRenderedPageBreak/>
        <w:t>armazenamento de dados e informações robusto, acerca d</w:t>
      </w:r>
      <w:r w:rsidR="76189562" w:rsidRPr="23051913">
        <w:rPr>
          <w:rFonts w:eastAsia="Times New Roman" w:cs="Arial"/>
        </w:rPr>
        <w:t>os públicos-alvo, como</w:t>
      </w:r>
      <w:r w:rsidR="31361EDD" w:rsidRPr="23051913">
        <w:rPr>
          <w:rFonts w:eastAsia="Times New Roman" w:cs="Arial"/>
        </w:rPr>
        <w:t xml:space="preserve"> avaliações</w:t>
      </w:r>
      <w:r w:rsidR="19D77AB1" w:rsidRPr="23051913">
        <w:rPr>
          <w:rFonts w:eastAsia="Times New Roman" w:cs="Arial"/>
        </w:rPr>
        <w:t xml:space="preserve"> de profissionais e estabelecimentos</w:t>
      </w:r>
      <w:r w:rsidR="0FDDF8B4" w:rsidRPr="23051913">
        <w:rPr>
          <w:rFonts w:eastAsia="Times New Roman" w:cs="Arial"/>
        </w:rPr>
        <w:t xml:space="preserve"> de treinamento</w:t>
      </w:r>
      <w:r w:rsidR="31361EDD" w:rsidRPr="23051913">
        <w:rPr>
          <w:rFonts w:eastAsia="Times New Roman" w:cs="Arial"/>
        </w:rPr>
        <w:t>, feedbacks, conversa</w:t>
      </w:r>
      <w:r w:rsidR="6B405761" w:rsidRPr="23051913">
        <w:rPr>
          <w:rFonts w:eastAsia="Times New Roman" w:cs="Arial"/>
        </w:rPr>
        <w:t xml:space="preserve">s </w:t>
      </w:r>
      <w:r w:rsidR="31361EDD" w:rsidRPr="23051913">
        <w:rPr>
          <w:rFonts w:eastAsia="Times New Roman" w:cs="Arial"/>
        </w:rPr>
        <w:t>por intermédio de chat de conversas, localização</w:t>
      </w:r>
      <w:r w:rsidR="00A577CA" w:rsidRPr="23051913">
        <w:rPr>
          <w:rFonts w:eastAsia="Times New Roman" w:cs="Arial"/>
        </w:rPr>
        <w:t>, dados pessoais,</w:t>
      </w:r>
      <w:r w:rsidR="31361EDD" w:rsidRPr="23051913">
        <w:rPr>
          <w:rFonts w:eastAsia="Times New Roman" w:cs="Arial"/>
        </w:rPr>
        <w:t xml:space="preserve"> entre outros dados.</w:t>
      </w:r>
      <w:r w:rsidR="5B2F8539" w:rsidRPr="23051913">
        <w:rPr>
          <w:rFonts w:eastAsia="Times New Roman" w:cs="Arial"/>
        </w:rPr>
        <w:t xml:space="preserve"> E </w:t>
      </w:r>
      <w:r w:rsidR="513C1CC2" w:rsidRPr="23051913">
        <w:rPr>
          <w:rFonts w:eastAsia="Times New Roman" w:cs="Arial"/>
        </w:rPr>
        <w:t>para isto,</w:t>
      </w:r>
      <w:r w:rsidR="5B2F8539" w:rsidRPr="23051913">
        <w:rPr>
          <w:rFonts w:eastAsia="Times New Roman" w:cs="Arial"/>
        </w:rPr>
        <w:t xml:space="preserve"> integrar tecnologias para o desenvolvimento dessas funcionalidades</w:t>
      </w:r>
      <w:r w:rsidR="005EF857" w:rsidRPr="23051913">
        <w:rPr>
          <w:rFonts w:eastAsia="Times New Roman" w:cs="Arial"/>
        </w:rPr>
        <w:t>, como uma API para a checagem e valida</w:t>
      </w:r>
      <w:r w:rsidR="7A92B59F" w:rsidRPr="23051913">
        <w:rPr>
          <w:rFonts w:eastAsia="Times New Roman" w:cs="Arial"/>
        </w:rPr>
        <w:t>ção</w:t>
      </w:r>
      <w:r w:rsidR="005EF857" w:rsidRPr="23051913">
        <w:rPr>
          <w:rFonts w:eastAsia="Times New Roman" w:cs="Arial"/>
        </w:rPr>
        <w:t xml:space="preserve"> das </w:t>
      </w:r>
      <w:r w:rsidR="0BB117F5" w:rsidRPr="23051913">
        <w:rPr>
          <w:rFonts w:eastAsia="Times New Roman" w:cs="Arial"/>
        </w:rPr>
        <w:t>credenciais</w:t>
      </w:r>
      <w:r w:rsidR="005EF857" w:rsidRPr="23051913">
        <w:rPr>
          <w:rFonts w:eastAsia="Times New Roman" w:cs="Arial"/>
        </w:rPr>
        <w:t xml:space="preserve"> </w:t>
      </w:r>
      <w:r w:rsidR="29BA212A" w:rsidRPr="23051913">
        <w:rPr>
          <w:rFonts w:eastAsia="Times New Roman" w:cs="Arial"/>
        </w:rPr>
        <w:t>dos profissionais que buscam utilizar nossa aplicação</w:t>
      </w:r>
      <w:r w:rsidR="75629451" w:rsidRPr="23051913">
        <w:rPr>
          <w:rFonts w:eastAsia="Times New Roman" w:cs="Arial"/>
        </w:rPr>
        <w:t xml:space="preserve">. Se tratando da obtenção dos fins lucrativos do projeto, </w:t>
      </w:r>
      <w:r w:rsidR="45C298C6" w:rsidRPr="23051913">
        <w:rPr>
          <w:rFonts w:eastAsia="Times New Roman" w:cs="Arial"/>
        </w:rPr>
        <w:t>busca-se empregar ao processo de contratação uma pequena taxa</w:t>
      </w:r>
      <w:r w:rsidR="3AAE7F17" w:rsidRPr="23051913">
        <w:rPr>
          <w:rFonts w:eastAsia="Times New Roman" w:cs="Arial"/>
        </w:rPr>
        <w:t xml:space="preserve"> </w:t>
      </w:r>
      <w:r w:rsidR="3B0580B0" w:rsidRPr="23051913">
        <w:rPr>
          <w:rFonts w:eastAsia="Times New Roman" w:cs="Arial"/>
        </w:rPr>
        <w:t>de serviç</w:t>
      </w:r>
      <w:r w:rsidR="3EEAF96C" w:rsidRPr="23051913">
        <w:rPr>
          <w:rFonts w:eastAsia="Times New Roman" w:cs="Arial"/>
        </w:rPr>
        <w:t xml:space="preserve">o </w:t>
      </w:r>
      <w:r w:rsidR="3AAE7F17" w:rsidRPr="23051913">
        <w:rPr>
          <w:rFonts w:eastAsia="Times New Roman" w:cs="Arial"/>
        </w:rPr>
        <w:t>de 3.5%</w:t>
      </w:r>
      <w:r w:rsidR="6EB4D381" w:rsidRPr="23051913">
        <w:rPr>
          <w:rFonts w:eastAsia="Times New Roman" w:cs="Arial"/>
        </w:rPr>
        <w:t>,</w:t>
      </w:r>
      <w:r w:rsidR="0317D071" w:rsidRPr="23051913">
        <w:rPr>
          <w:rFonts w:eastAsia="Times New Roman" w:cs="Arial"/>
        </w:rPr>
        <w:t xml:space="preserve"> sobre o valor </w:t>
      </w:r>
      <w:r w:rsidR="10F4875F" w:rsidRPr="23051913">
        <w:rPr>
          <w:rFonts w:eastAsia="Times New Roman" w:cs="Arial"/>
        </w:rPr>
        <w:t>total do plano contratado</w:t>
      </w:r>
      <w:r w:rsidR="15C60060" w:rsidRPr="23051913">
        <w:rPr>
          <w:rFonts w:eastAsia="Times New Roman" w:cs="Arial"/>
        </w:rPr>
        <w:t>, previamente notificada ao profissional que utiliza de nossa plataforma</w:t>
      </w:r>
      <w:r w:rsidR="45C298C6" w:rsidRPr="23051913">
        <w:rPr>
          <w:rFonts w:eastAsia="Times New Roman" w:cs="Arial"/>
        </w:rPr>
        <w:t>.</w:t>
      </w:r>
    </w:p>
    <w:p w14:paraId="38DA7074" w14:textId="77777777" w:rsidR="00D35086" w:rsidRPr="00573ED8" w:rsidRDefault="00B31F74" w:rsidP="00573ED8">
      <w:pPr>
        <w:pStyle w:val="Ttulo2"/>
        <w:rPr>
          <w:rFonts w:ascii="Arial Rounded MT Bold" w:eastAsia="Cambria" w:hAnsi="Arial Rounded MT Bold"/>
          <w:color w:val="auto"/>
        </w:rPr>
      </w:pPr>
      <w:bookmarkStart w:id="4" w:name="_Toc215050737"/>
      <w:r w:rsidRPr="0CC0F0A8">
        <w:rPr>
          <w:rFonts w:ascii="Arial Rounded MT Bold" w:eastAsia="Cambria" w:hAnsi="Arial Rounded MT Bold"/>
          <w:color w:val="auto"/>
        </w:rPr>
        <w:t>1.3 Justificativa</w:t>
      </w:r>
      <w:bookmarkEnd w:id="4"/>
    </w:p>
    <w:p w14:paraId="2F18D308" w14:textId="77777777" w:rsidR="00D35086" w:rsidRDefault="00D35086">
      <w:pPr>
        <w:spacing w:after="0" w:line="240" w:lineRule="auto"/>
        <w:rPr>
          <w:rFonts w:eastAsia="Arial" w:cs="Arial"/>
          <w:sz w:val="22"/>
        </w:rPr>
      </w:pPr>
    </w:p>
    <w:p w14:paraId="6C36AD3B" w14:textId="238A8669"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O projeto </w:t>
      </w:r>
      <w:proofErr w:type="spellStart"/>
      <w:r w:rsidRPr="23051913">
        <w:rPr>
          <w:rFonts w:eastAsia="Times New Roman" w:cs="Arial"/>
        </w:rPr>
        <w:t>MyCoreSonal</w:t>
      </w:r>
      <w:proofErr w:type="spellEnd"/>
      <w:r w:rsidRPr="23051913">
        <w:rPr>
          <w:rFonts w:eastAsia="Times New Roman" w:cs="Arial"/>
        </w:rPr>
        <w:t xml:space="preserve"> se mostra relevante diante do crescimento expressivo do mercado fitness no Brasil, que já ocupa a segunda posição mundial em número de academias e movimenta bilhões em faturamento anual (SEBRAE, 2024). Apesar desse cenário promissor, persistem problemas de comunicação e acompanhamento entre alunos e profissionais, fatores que contribuem para a alta taxa de evasão.</w:t>
      </w:r>
    </w:p>
    <w:p w14:paraId="7215BB2C" w14:textId="5D0EDAC3"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A proposta apresenta impacto positivo ao oferecer uma solução digital que fortalece a relação aluno-profissional, permitindo monitoramento remoto, feedback contínuo e personalização de treinos e planos alimentares. Como destaca Carrera (2022), a inovação tecnológica aplicada ao setor deve priorizar engajamento e motivação, elementos centrais para a fidelização.</w:t>
      </w:r>
    </w:p>
    <w:p w14:paraId="405A9537" w14:textId="20951FAD"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Sua originalidade está na integração de funcionalidades como contratação de serviços, validação de credenciais e canais de comunicação, superando modelos genéricos existentes. A aplicabilidade é ampla, atendendo academias,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nutricionistas e praticantes individuais, o que reforça sua capacidade de transformar a experiência no setor fitness.</w:t>
      </w:r>
    </w:p>
    <w:p w14:paraId="425E5AF2" w14:textId="7720D598" w:rsidR="00D35086" w:rsidRPr="009E0790" w:rsidRDefault="6A7D32A1" w:rsidP="23051913">
      <w:pPr>
        <w:spacing w:after="120" w:line="360" w:lineRule="auto"/>
        <w:ind w:firstLine="709"/>
        <w:jc w:val="both"/>
        <w:rPr>
          <w:rFonts w:eastAsia="Times New Roman" w:cs="Arial"/>
        </w:rPr>
      </w:pPr>
      <w:r w:rsidRPr="23051913">
        <w:rPr>
          <w:rFonts w:eastAsia="Times New Roman" w:cs="Arial"/>
        </w:rPr>
        <w:t xml:space="preserve">Desenvolver este projeto contribui tanto para o avanço tecnológico em saúde e bem-estar quanto para a formação técnica dos estudantes, que aplicam metodologias ágeis, levantamento de requisitos e prototipagem em um caso real. Assim, o </w:t>
      </w:r>
      <w:proofErr w:type="spellStart"/>
      <w:r w:rsidRPr="23051913">
        <w:rPr>
          <w:rFonts w:eastAsia="Times New Roman" w:cs="Arial"/>
        </w:rPr>
        <w:t>MyCoreSonal</w:t>
      </w:r>
      <w:proofErr w:type="spellEnd"/>
      <w:r w:rsidRPr="23051913">
        <w:rPr>
          <w:rFonts w:eastAsia="Times New Roman" w:cs="Arial"/>
        </w:rPr>
        <w:t xml:space="preserve"> se consolida como uma solução prática, inovadora e de impacto social e profissional.</w:t>
      </w:r>
    </w:p>
    <w:p w14:paraId="0C6EDC34" w14:textId="121A0573" w:rsidR="00D35086" w:rsidRPr="009E0790" w:rsidRDefault="00B31F74" w:rsidP="23051913">
      <w:r>
        <w:lastRenderedPageBreak/>
        <w:br w:type="page"/>
      </w:r>
    </w:p>
    <w:p w14:paraId="1E765353" w14:textId="0F0984B5" w:rsidR="00D35086" w:rsidRPr="009E0790" w:rsidRDefault="00B31F74" w:rsidP="23051913">
      <w:pPr>
        <w:pStyle w:val="Ttulo1"/>
        <w:spacing w:line="240" w:lineRule="auto"/>
        <w:rPr>
          <w:sz w:val="32"/>
          <w:szCs w:val="32"/>
        </w:rPr>
      </w:pPr>
      <w:bookmarkStart w:id="5" w:name="_Toc215050738"/>
      <w:r w:rsidRPr="23051913">
        <w:rPr>
          <w:sz w:val="32"/>
          <w:szCs w:val="32"/>
        </w:rPr>
        <w:lastRenderedPageBreak/>
        <w:t>2. Desenvolvimento</w:t>
      </w:r>
      <w:bookmarkEnd w:id="5"/>
    </w:p>
    <w:p w14:paraId="75989711" w14:textId="0A122F8E" w:rsidR="083E7D89" w:rsidRDefault="083E7D89" w:rsidP="23051913">
      <w:pPr>
        <w:spacing w:after="120" w:line="360" w:lineRule="auto"/>
        <w:ind w:firstLine="709"/>
        <w:jc w:val="both"/>
        <w:rPr>
          <w:rFonts w:eastAsia="Times New Roman" w:cs="Arial"/>
        </w:rPr>
      </w:pPr>
      <w:r w:rsidRPr="23051913">
        <w:rPr>
          <w:rFonts w:eastAsia="Times New Roman" w:cs="Arial"/>
        </w:rPr>
        <w:t xml:space="preserve">O desenvolvimento da aplicação </w:t>
      </w:r>
      <w:proofErr w:type="spellStart"/>
      <w:r w:rsidRPr="23051913">
        <w:rPr>
          <w:rFonts w:eastAsia="Times New Roman" w:cs="Arial"/>
        </w:rPr>
        <w:t>MyCoreSonal</w:t>
      </w:r>
      <w:proofErr w:type="spellEnd"/>
      <w:r w:rsidRPr="23051913">
        <w:rPr>
          <w:rFonts w:eastAsia="Times New Roman" w:cs="Arial"/>
        </w:rPr>
        <w:t xml:space="preserve"> foi conduzido a partir de uma metodologia fundamentada nas etapas do processo de engenharia de software, conforme defendem autores como </w:t>
      </w:r>
      <w:proofErr w:type="spellStart"/>
      <w:r w:rsidRPr="23051913">
        <w:rPr>
          <w:rFonts w:eastAsia="Times New Roman" w:cs="Arial"/>
        </w:rPr>
        <w:t>Sommerville</w:t>
      </w:r>
      <w:proofErr w:type="spellEnd"/>
      <w:r w:rsidRPr="23051913">
        <w:rPr>
          <w:rFonts w:eastAsia="Times New Roman" w:cs="Arial"/>
        </w:rPr>
        <w:t xml:space="preserve"> (2011) e Pressman (2010), que ressaltam a importância de definir requisitos de forma clara, modelar o sistema e validar as soluções considerando a experiência do usuário. Nesse sentido, o projeto aplicou métodos complementares — levantamento e especificação de requisitos, modelagem UML, práticas de UX/UI, prototipagem em diferentes níveis de fidelidade e estudo de viabilidade técnica, econômica e de prazo — de maneira integrada, assegurando qualidade, eficiência e usabilidade na plataforma. Essa abordagem garantiu que o </w:t>
      </w:r>
      <w:proofErr w:type="spellStart"/>
      <w:r w:rsidRPr="23051913">
        <w:rPr>
          <w:rFonts w:eastAsia="Times New Roman" w:cs="Arial"/>
        </w:rPr>
        <w:t>MyCoreSonal</w:t>
      </w:r>
      <w:proofErr w:type="spellEnd"/>
      <w:r w:rsidRPr="23051913">
        <w:rPr>
          <w:rFonts w:eastAsia="Times New Roman" w:cs="Arial"/>
        </w:rPr>
        <w:t xml:space="preserve"> atendesse às necessidades do mercado fitness, promovendo comunicação eficaz, personalização de treinos e fidelização dos usuários.</w:t>
      </w:r>
    </w:p>
    <w:p w14:paraId="3735C75D" w14:textId="77777777" w:rsidR="00D35086" w:rsidRDefault="00D35086">
      <w:pPr>
        <w:spacing w:after="0" w:line="240" w:lineRule="auto"/>
        <w:rPr>
          <w:rFonts w:eastAsia="Arial" w:cs="Arial"/>
          <w:sz w:val="22"/>
        </w:rPr>
      </w:pPr>
    </w:p>
    <w:p w14:paraId="252E0BDC" w14:textId="7C06BAD7" w:rsidR="00D35086" w:rsidRPr="00A44795" w:rsidRDefault="0032655A" w:rsidP="000C35BA">
      <w:pPr>
        <w:pStyle w:val="Ttulo3"/>
        <w:spacing w:after="240"/>
        <w:rPr>
          <w:rFonts w:ascii="Arial Rounded MT Bold" w:hAnsi="Arial Rounded MT Bold"/>
          <w:color w:val="auto"/>
        </w:rPr>
      </w:pPr>
      <w:bookmarkStart w:id="6" w:name="_Toc215050739"/>
      <w:r w:rsidRPr="23051913">
        <w:rPr>
          <w:rFonts w:ascii="Arial" w:eastAsia="Arial" w:hAnsi="Arial" w:cs="Arial"/>
          <w:b/>
          <w:bCs/>
          <w:color w:val="auto"/>
          <w:sz w:val="28"/>
          <w:szCs w:val="28"/>
        </w:rPr>
        <w:t>2.1 Técnicas</w:t>
      </w:r>
      <w:r w:rsidR="00B31F74" w:rsidRPr="23051913">
        <w:rPr>
          <w:rFonts w:ascii="Arial" w:eastAsia="Arial" w:hAnsi="Arial" w:cs="Arial"/>
          <w:b/>
          <w:bCs/>
          <w:color w:val="auto"/>
          <w:sz w:val="28"/>
          <w:szCs w:val="28"/>
        </w:rPr>
        <w:t xml:space="preserve"> de levantamento de requisitos</w:t>
      </w:r>
      <w:bookmarkEnd w:id="6"/>
      <w:r w:rsidR="00B31F74" w:rsidRPr="23051913">
        <w:rPr>
          <w:rFonts w:ascii="Arial" w:eastAsia="Arial" w:hAnsi="Arial" w:cs="Arial"/>
          <w:b/>
          <w:bCs/>
          <w:color w:val="auto"/>
          <w:sz w:val="28"/>
          <w:szCs w:val="28"/>
        </w:rPr>
        <w:t xml:space="preserve"> </w:t>
      </w:r>
    </w:p>
    <w:p w14:paraId="1CDB6B5E" w14:textId="754ABF62"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O levantamento de requisitos é uma etapa crítica para o sucesso do </w:t>
      </w:r>
      <w:r w:rsidR="00384DD3" w:rsidRPr="23051913">
        <w:rPr>
          <w:rFonts w:eastAsia="Times New Roman" w:cs="Arial"/>
        </w:rPr>
        <w:t>MCS</w:t>
      </w:r>
      <w:r w:rsidRPr="23051913">
        <w:rPr>
          <w:rFonts w:eastAsia="Times New Roman" w:cs="Arial"/>
        </w:rPr>
        <w:t>, pois define o escopo, as funcionalidades e as restrições do sistema. Conforme a literatura especializada, o processo é fundamental para impactar positivamente a qualidade do trabalho (Carvalho, 2009). A definição clara do que o sistema deve fazer é a base para atender às expectativas dos usuários.</w:t>
      </w:r>
    </w:p>
    <w:p w14:paraId="28B2AB53" w14:textId="6C156C89"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Para garantir que o </w:t>
      </w:r>
      <w:r w:rsidR="009E730F" w:rsidRPr="23051913">
        <w:rPr>
          <w:rFonts w:eastAsia="Times New Roman" w:cs="Arial"/>
        </w:rPr>
        <w:t>MCS</w:t>
      </w:r>
      <w:r w:rsidRPr="23051913">
        <w:rPr>
          <w:rFonts w:eastAsia="Times New Roman" w:cs="Arial"/>
        </w:rPr>
        <w:t xml:space="preserve"> resolva o problema central de comunicação e desmotivação, quatro técnicas de levantamento de requisitos foram empregadas: Entrevistas, Questionários, Prototipagem e Casos de Uso.</w:t>
      </w:r>
    </w:p>
    <w:p w14:paraId="69634F24" w14:textId="6EC3A939" w:rsidR="00A32BCC" w:rsidRPr="0032655A" w:rsidRDefault="00D36A2A" w:rsidP="000C35BA">
      <w:pPr>
        <w:pStyle w:val="Ttulo3"/>
        <w:spacing w:after="240"/>
        <w:rPr>
          <w:rFonts w:ascii="Arial" w:eastAsia="Arial" w:hAnsi="Arial" w:cs="Arial"/>
          <w:b/>
          <w:bCs/>
          <w:color w:val="auto"/>
          <w:sz w:val="28"/>
          <w:szCs w:val="28"/>
        </w:rPr>
      </w:pPr>
      <w:bookmarkStart w:id="7" w:name="_Toc210316848"/>
      <w:bookmarkStart w:id="8" w:name="_Toc215050740"/>
      <w:r w:rsidRPr="23051913">
        <w:rPr>
          <w:rFonts w:ascii="Arial" w:eastAsia="Arial" w:hAnsi="Arial" w:cs="Arial"/>
          <w:b/>
          <w:bCs/>
          <w:color w:val="auto"/>
          <w:sz w:val="28"/>
          <w:szCs w:val="28"/>
        </w:rPr>
        <w:t xml:space="preserve">2.1.1 </w:t>
      </w:r>
      <w:r w:rsidR="00A32BCC" w:rsidRPr="23051913">
        <w:rPr>
          <w:rFonts w:ascii="Arial" w:eastAsia="Arial" w:hAnsi="Arial" w:cs="Arial"/>
          <w:b/>
          <w:bCs/>
          <w:color w:val="auto"/>
          <w:sz w:val="28"/>
          <w:szCs w:val="28"/>
        </w:rPr>
        <w:t>Entrevistas</w:t>
      </w:r>
      <w:bookmarkEnd w:id="7"/>
      <w:bookmarkEnd w:id="8"/>
    </w:p>
    <w:p w14:paraId="21DFF691" w14:textId="77777777"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A entrevista é a forma mais utilizada e eficaz, na qual o analista se reúne com as partes interessadas para coletar requisitos por meio de perguntas e observações do cenário de uso (Cedro Technologies, 2023).</w:t>
      </w:r>
    </w:p>
    <w:p w14:paraId="2802CE07" w14:textId="4960B718"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 xml:space="preserve">Conceito e Uso no </w:t>
      </w:r>
      <w:r w:rsidR="00A14763" w:rsidRPr="23051913">
        <w:rPr>
          <w:rFonts w:eastAsia="Times New Roman" w:cs="Arial"/>
        </w:rPr>
        <w:t>MCS</w:t>
      </w:r>
      <w:r w:rsidRPr="23051913">
        <w:rPr>
          <w:rFonts w:eastAsia="Times New Roman" w:cs="Arial"/>
        </w:rPr>
        <w:t xml:space="preserve">: As entrevistas consistiram em conversas estruturadas e </w:t>
      </w:r>
      <w:proofErr w:type="spellStart"/>
      <w:r w:rsidRPr="23051913">
        <w:rPr>
          <w:rFonts w:eastAsia="Times New Roman" w:cs="Arial"/>
        </w:rPr>
        <w:t>semi-estruturadas</w:t>
      </w:r>
      <w:proofErr w:type="spellEnd"/>
      <w:r w:rsidRPr="23051913">
        <w:rPr>
          <w:rFonts w:eastAsia="Times New Roman" w:cs="Arial"/>
        </w:rPr>
        <w:t xml:space="preserve"> com alunos de diferentes níveis de fitness e, principalmente, com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xml:space="preserve">. O foco foi entender a fundo as dificuldades na comunicação fora da academia, as necessidades de feedback </w:t>
      </w:r>
      <w:r w:rsidRPr="23051913">
        <w:rPr>
          <w:rFonts w:eastAsia="Times New Roman" w:cs="Arial"/>
        </w:rPr>
        <w:lastRenderedPageBreak/>
        <w:t>em tempo real e os pontos de desmotivação. As perguntas abertas foram priorizadas para levantar "informações não previstas" (</w:t>
      </w:r>
      <w:proofErr w:type="spellStart"/>
      <w:r w:rsidRPr="23051913">
        <w:rPr>
          <w:rFonts w:eastAsia="Times New Roman" w:cs="Arial"/>
        </w:rPr>
        <w:t>Sommerville</w:t>
      </w:r>
      <w:proofErr w:type="spellEnd"/>
      <w:r w:rsidRPr="23051913">
        <w:rPr>
          <w:rFonts w:eastAsia="Times New Roman" w:cs="Arial"/>
        </w:rPr>
        <w:t>, 2011), como a necessidade de um sistema de lembretes automáticos e um canal de chat profissional.</w:t>
      </w:r>
    </w:p>
    <w:p w14:paraId="0EA6A29C" w14:textId="77777777" w:rsidR="00A32BCC" w:rsidRPr="009E730F" w:rsidRDefault="00A32BCC" w:rsidP="23051913">
      <w:pPr>
        <w:spacing w:after="120" w:line="360" w:lineRule="auto"/>
        <w:ind w:firstLine="709"/>
        <w:jc w:val="both"/>
        <w:rPr>
          <w:rFonts w:eastAsia="Times New Roman" w:cs="Arial"/>
        </w:rPr>
      </w:pPr>
      <w:r w:rsidRPr="23051913">
        <w:rPr>
          <w:rFonts w:eastAsia="Times New Roman" w:cs="Arial"/>
        </w:rPr>
        <w:t>Vantagens: Esta técnica forneceu dados qualitativos ricos, permitindo ao time de desenvolvimento compreender a perspectiva emocional e prática dos usuários, garantindo que o software lidasse com o problema da desmotivação de forma humana e não apenas técnica.</w:t>
      </w:r>
    </w:p>
    <w:p w14:paraId="29B8F9C3" w14:textId="54DE49D7" w:rsidR="00A32BCC" w:rsidRPr="00D36A2A" w:rsidRDefault="00D36A2A" w:rsidP="000C35BA">
      <w:pPr>
        <w:pStyle w:val="Ttulo3"/>
        <w:spacing w:after="240"/>
        <w:rPr>
          <w:rFonts w:ascii="Arial" w:eastAsia="Arial" w:hAnsi="Arial" w:cs="Arial"/>
          <w:b/>
          <w:bCs/>
          <w:color w:val="auto"/>
          <w:sz w:val="28"/>
          <w:szCs w:val="28"/>
        </w:rPr>
      </w:pPr>
      <w:bookmarkStart w:id="9" w:name="_Toc210316849"/>
      <w:bookmarkStart w:id="10" w:name="_Toc215050741"/>
      <w:r w:rsidRPr="23051913">
        <w:rPr>
          <w:rFonts w:ascii="Arial" w:eastAsia="Arial" w:hAnsi="Arial" w:cs="Arial"/>
          <w:b/>
          <w:bCs/>
          <w:color w:val="auto"/>
          <w:sz w:val="28"/>
          <w:szCs w:val="28"/>
        </w:rPr>
        <w:t xml:space="preserve">2.1.2 </w:t>
      </w:r>
      <w:r w:rsidR="00A32BCC" w:rsidRPr="23051913">
        <w:rPr>
          <w:rFonts w:ascii="Arial" w:eastAsia="Arial" w:hAnsi="Arial" w:cs="Arial"/>
          <w:b/>
          <w:bCs/>
          <w:color w:val="auto"/>
          <w:sz w:val="28"/>
          <w:szCs w:val="28"/>
        </w:rPr>
        <w:t>Questionário</w:t>
      </w:r>
      <w:bookmarkEnd w:id="9"/>
      <w:bookmarkEnd w:id="10"/>
    </w:p>
    <w:p w14:paraId="3852856F" w14:textId="77777777" w:rsidR="00A32BCC" w:rsidRPr="009616BF" w:rsidRDefault="00A32BCC" w:rsidP="23051913">
      <w:pPr>
        <w:spacing w:after="120" w:line="360" w:lineRule="auto"/>
        <w:ind w:firstLine="709"/>
        <w:jc w:val="both"/>
        <w:rPr>
          <w:rFonts w:eastAsia="Times New Roman" w:cs="Arial"/>
        </w:rPr>
      </w:pPr>
      <w:r w:rsidRPr="23051913">
        <w:rPr>
          <w:rFonts w:eastAsia="Times New Roman" w:cs="Arial"/>
        </w:rPr>
        <w:t>Questionários são ferramentas que visam descobrir problemas, identificar procedimentos importantes e coletar a opinião e expectativas sobre o sistema (Bezerra, 2007, citado em UFSM, 2018).</w:t>
      </w:r>
    </w:p>
    <w:p w14:paraId="50D5B3C3" w14:textId="39435599" w:rsidR="00A32BCC" w:rsidRPr="009616BF" w:rsidRDefault="00A32BCC" w:rsidP="23051913">
      <w:pPr>
        <w:spacing w:after="120" w:line="360" w:lineRule="auto"/>
        <w:ind w:firstLine="709"/>
        <w:jc w:val="both"/>
        <w:rPr>
          <w:rFonts w:eastAsia="Times New Roman" w:cs="Arial"/>
        </w:rPr>
      </w:pPr>
      <w:r w:rsidRPr="23051913">
        <w:rPr>
          <w:rFonts w:eastAsia="Times New Roman" w:cs="Arial"/>
        </w:rPr>
        <w:t>Desenvolvemos questionários digitais para alcançar um grande volume de usuários (alunos</w:t>
      </w:r>
      <w:r w:rsidR="00A5BEC2" w:rsidRPr="23051913">
        <w:rPr>
          <w:rFonts w:eastAsia="Times New Roman" w:cs="Arial"/>
        </w:rPr>
        <w:t>, profissionais e academias</w:t>
      </w:r>
      <w:r w:rsidRPr="23051913">
        <w:rPr>
          <w:rFonts w:eastAsia="Times New Roman" w:cs="Arial"/>
        </w:rPr>
        <w:t>) de forma rápida e padronizada. O questionário cont</w:t>
      </w:r>
      <w:r w:rsidR="7B0BDB45" w:rsidRPr="23051913">
        <w:rPr>
          <w:rFonts w:eastAsia="Times New Roman" w:cs="Arial"/>
        </w:rPr>
        <w:t>ém</w:t>
      </w:r>
      <w:r w:rsidRPr="23051913">
        <w:rPr>
          <w:rFonts w:eastAsia="Times New Roman" w:cs="Arial"/>
        </w:rPr>
        <w:t xml:space="preserve"> perguntas fechadas e de múltipla escolha sobre a frequência de comunicação ideal, os recursos digitais mais utilizados no dia a dia e a prioridade de funcionalidades, como monitoramento de desempenho.</w:t>
      </w:r>
    </w:p>
    <w:p w14:paraId="315E21C6" w14:textId="0A44A89D" w:rsidR="00A32BCC" w:rsidRPr="009616BF" w:rsidRDefault="00A32BCC" w:rsidP="23051913">
      <w:pPr>
        <w:spacing w:after="120" w:line="360" w:lineRule="auto"/>
        <w:ind w:firstLine="709"/>
        <w:jc w:val="both"/>
        <w:rPr>
          <w:rFonts w:cs="Arial"/>
        </w:rPr>
      </w:pPr>
      <w:r w:rsidRPr="23051913">
        <w:rPr>
          <w:rFonts w:eastAsia="Times New Roman" w:cs="Arial"/>
        </w:rPr>
        <w:t>A principal vantagem foi a capacidade de coletar dados quantitativos para validar as informações qualitativas das entrevistas e determinar as funcionalidades de maior valor para a maioria dos usuários, confirmando a demanda por um sistema de acompanhamento remoto.</w:t>
      </w:r>
    </w:p>
    <w:p w14:paraId="781BD0D6" w14:textId="61F0712F" w:rsidR="00F212CB" w:rsidRPr="00D36A2A" w:rsidRDefault="00F212CB" w:rsidP="23051913">
      <w:pPr>
        <w:pStyle w:val="Ttulo3"/>
        <w:spacing w:after="240"/>
        <w:rPr>
          <w:rFonts w:ascii="Arial" w:eastAsia="Arial" w:hAnsi="Arial" w:cs="Arial"/>
          <w:b/>
          <w:bCs/>
          <w:color w:val="auto"/>
          <w:sz w:val="28"/>
          <w:szCs w:val="28"/>
        </w:rPr>
      </w:pPr>
      <w:bookmarkStart w:id="11" w:name="_Toc215050742"/>
      <w:r w:rsidRPr="23051913">
        <w:rPr>
          <w:rFonts w:ascii="Arial" w:eastAsia="Arial" w:hAnsi="Arial" w:cs="Arial"/>
          <w:b/>
          <w:bCs/>
          <w:color w:val="auto"/>
          <w:sz w:val="28"/>
          <w:szCs w:val="28"/>
        </w:rPr>
        <w:t>2.1.</w:t>
      </w:r>
      <w:r w:rsidR="00D36A2A" w:rsidRPr="23051913">
        <w:rPr>
          <w:rFonts w:ascii="Arial" w:eastAsia="Arial" w:hAnsi="Arial" w:cs="Arial"/>
          <w:b/>
          <w:bCs/>
          <w:color w:val="auto"/>
          <w:sz w:val="28"/>
          <w:szCs w:val="28"/>
        </w:rPr>
        <w:t>5</w:t>
      </w:r>
      <w:r w:rsidRPr="23051913">
        <w:rPr>
          <w:rFonts w:ascii="Arial" w:eastAsia="Arial" w:hAnsi="Arial" w:cs="Arial"/>
          <w:b/>
          <w:bCs/>
          <w:color w:val="auto"/>
          <w:sz w:val="28"/>
          <w:szCs w:val="28"/>
        </w:rPr>
        <w:t xml:space="preserve"> </w:t>
      </w:r>
      <w:r w:rsidR="00C0699D" w:rsidRPr="23051913">
        <w:rPr>
          <w:rFonts w:ascii="Arial" w:eastAsia="Arial" w:hAnsi="Arial" w:cs="Arial"/>
          <w:b/>
          <w:bCs/>
          <w:color w:val="auto"/>
          <w:sz w:val="28"/>
          <w:szCs w:val="28"/>
        </w:rPr>
        <w:t>Especificação</w:t>
      </w:r>
      <w:r w:rsidR="004A4D1A" w:rsidRPr="23051913">
        <w:rPr>
          <w:rFonts w:ascii="Arial" w:eastAsia="Arial" w:hAnsi="Arial" w:cs="Arial"/>
          <w:b/>
          <w:bCs/>
          <w:color w:val="auto"/>
          <w:sz w:val="28"/>
          <w:szCs w:val="28"/>
        </w:rPr>
        <w:t xml:space="preserve"> dos</w:t>
      </w:r>
      <w:r w:rsidRPr="23051913">
        <w:rPr>
          <w:rFonts w:ascii="Arial" w:eastAsia="Arial" w:hAnsi="Arial" w:cs="Arial"/>
          <w:b/>
          <w:bCs/>
          <w:color w:val="auto"/>
          <w:sz w:val="28"/>
          <w:szCs w:val="28"/>
        </w:rPr>
        <w:t xml:space="preserve"> Requisitos funcionais</w:t>
      </w:r>
      <w:bookmarkEnd w:id="11"/>
    </w:p>
    <w:p w14:paraId="2E6AA4CF" w14:textId="15BB5BD5"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De acordo com Pressman (2010), esses requisitos são as funções que o sistema deve ser capaz de executar, descrevendo a computação, manipulação de dados e o processamento necessários para atingir os objetivos do usuário.</w:t>
      </w:r>
    </w:p>
    <w:p w14:paraId="4C415584" w14:textId="58812A44"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A importância de uma especificação detalhada é um consenso na Engenharia de Software. </w:t>
      </w:r>
      <w:proofErr w:type="spellStart"/>
      <w:r w:rsidRPr="23051913">
        <w:rPr>
          <w:rFonts w:eastAsia="Times New Roman" w:cs="Arial"/>
        </w:rPr>
        <w:t>Wiegers</w:t>
      </w:r>
      <w:proofErr w:type="spellEnd"/>
      <w:r w:rsidRPr="23051913">
        <w:rPr>
          <w:rFonts w:eastAsia="Times New Roman" w:cs="Arial"/>
        </w:rPr>
        <w:t xml:space="preserve"> e Beatty (2013) enfatizam que requisitos mal definidos são a principal causa de falhas em projetos e de insatisfação do cliente. Um sistema como</w:t>
      </w:r>
      <w:r w:rsidR="00BD4C97" w:rsidRPr="23051913">
        <w:rPr>
          <w:rFonts w:eastAsia="Times New Roman" w:cs="Arial"/>
        </w:rPr>
        <w:t xml:space="preserve"> MCS</w:t>
      </w:r>
      <w:r w:rsidRPr="23051913">
        <w:rPr>
          <w:rFonts w:eastAsia="Times New Roman" w:cs="Arial"/>
        </w:rPr>
        <w:t xml:space="preserve">, que visa resolver a alta taxa de evasão no fitness através da personalização e comunicação contínua, não pode se dar ao luxo de </w:t>
      </w:r>
      <w:r w:rsidRPr="23051913">
        <w:rPr>
          <w:rFonts w:eastAsia="Times New Roman" w:cs="Arial"/>
        </w:rPr>
        <w:lastRenderedPageBreak/>
        <w:t>ter ambiguidades, pois isso comprometeria a experiência do usuário e a eficácia da ferramenta.</w:t>
      </w:r>
    </w:p>
    <w:p w14:paraId="017A8B43" w14:textId="2D422895"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Para o desenvolvimento do </w:t>
      </w:r>
      <w:r w:rsidR="00BD4C97" w:rsidRPr="23051913">
        <w:rPr>
          <w:rFonts w:eastAsia="Times New Roman" w:cs="Arial"/>
        </w:rPr>
        <w:t>MCS</w:t>
      </w:r>
      <w:r w:rsidRPr="23051913">
        <w:rPr>
          <w:rFonts w:eastAsia="Times New Roman" w:cs="Arial"/>
        </w:rPr>
        <w:t xml:space="preserve">, a identificação e a documentação </w:t>
      </w:r>
      <w:r w:rsidR="55A9B545" w:rsidRPr="23051913">
        <w:rPr>
          <w:rFonts w:eastAsia="Times New Roman" w:cs="Arial"/>
        </w:rPr>
        <w:t xml:space="preserve">que </w:t>
      </w:r>
      <w:r w:rsidR="52DF1B04" w:rsidRPr="23051913">
        <w:rPr>
          <w:rFonts w:eastAsia="Times New Roman" w:cs="Arial"/>
        </w:rPr>
        <w:t>necessitam</w:t>
      </w:r>
      <w:r w:rsidRPr="23051913">
        <w:rPr>
          <w:rFonts w:eastAsia="Times New Roman" w:cs="Arial"/>
        </w:rPr>
        <w:t xml:space="preserve"> desses requisitos foram estruturadas para garantir que a aplicação entregue valor diretamente nas necessidades de monitoramento de progresso e ajuste de treino em tempo real, conforme estabelecido na justificativa do projeto.</w:t>
      </w:r>
    </w:p>
    <w:p w14:paraId="553D48CE" w14:textId="77777777"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O levantamento dos requisitos seguiu uma abordagem sistemática, utilizando técnicas que garantiram uma compreensão completa das expectativas dos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Trainers</w:t>
      </w:r>
      <w:proofErr w:type="spellEnd"/>
      <w:r w:rsidRPr="23051913">
        <w:rPr>
          <w:rFonts w:eastAsia="Times New Roman" w:cs="Arial"/>
        </w:rPr>
        <w:t xml:space="preserve"> e alunos:</w:t>
      </w:r>
    </w:p>
    <w:p w14:paraId="2B1EDAE9" w14:textId="0523C336"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Entrevistas Estruturadas e Focus </w:t>
      </w:r>
      <w:proofErr w:type="spellStart"/>
      <w:r w:rsidRPr="23051913">
        <w:rPr>
          <w:rFonts w:eastAsia="Times New Roman" w:cs="Arial"/>
        </w:rPr>
        <w:t>Groups</w:t>
      </w:r>
      <w:proofErr w:type="spellEnd"/>
      <w:r w:rsidRPr="23051913">
        <w:rPr>
          <w:rFonts w:eastAsia="Times New Roman" w:cs="Arial"/>
        </w:rPr>
        <w:t>: Para coletar dados qualitativos sobre as falhas atuais de comunicação e as necessidades de feedback contínuo (a "ponte digital robusta" mencionada na justificativa).</w:t>
      </w:r>
    </w:p>
    <w:p w14:paraId="59C0D3F1" w14:textId="20BF4F7E"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Análise de Casos de Uso: Para modelar as interações-chave do sistema, como o registro de performance fora da academia e a geração de relatórios de fidelização para o profissional.</w:t>
      </w:r>
    </w:p>
    <w:p w14:paraId="558FA056" w14:textId="0D436DC0"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Prototipagem Evolucionária: Envolveu a criação de modelos iniciais para que os usuários pudessem validar rapidamente as funcionalidades de personalização e visualização de dados.</w:t>
      </w:r>
    </w:p>
    <w:p w14:paraId="0206F0A4" w14:textId="3F5F6B64" w:rsidR="00B83227" w:rsidRPr="00FF6AA5" w:rsidRDefault="00B83227" w:rsidP="23051913">
      <w:pPr>
        <w:spacing w:after="120" w:line="360" w:lineRule="auto"/>
        <w:ind w:firstLine="709"/>
        <w:jc w:val="both"/>
        <w:rPr>
          <w:rFonts w:eastAsia="Times New Roman" w:cs="Arial"/>
        </w:rPr>
      </w:pPr>
      <w:r w:rsidRPr="23051913">
        <w:rPr>
          <w:rFonts w:eastAsia="Times New Roman" w:cs="Arial"/>
        </w:rPr>
        <w:t xml:space="preserve">O resultado desse processo foi a validação das funcionalidades-chave do </w:t>
      </w:r>
      <w:r w:rsidR="00BD4C97" w:rsidRPr="23051913">
        <w:rPr>
          <w:rFonts w:eastAsia="Times New Roman" w:cs="Arial"/>
        </w:rPr>
        <w:t>MCS</w:t>
      </w:r>
      <w:r w:rsidRPr="23051913">
        <w:rPr>
          <w:rFonts w:eastAsia="Times New Roman" w:cs="Arial"/>
        </w:rPr>
        <w:t>, garantindo que o sistema seja uma ferramenta estratégica que atua diretamente nas causas da desmotivação.</w:t>
      </w:r>
    </w:p>
    <w:p w14:paraId="0DC56984" w14:textId="22E2E922" w:rsidR="00AB3D71" w:rsidRDefault="00B83227" w:rsidP="23051913">
      <w:pPr>
        <w:spacing w:after="120" w:line="360" w:lineRule="auto"/>
        <w:ind w:firstLine="709"/>
        <w:jc w:val="both"/>
        <w:rPr>
          <w:rFonts w:eastAsia="Times New Roman" w:cs="Arial"/>
        </w:rPr>
      </w:pPr>
      <w:r w:rsidRPr="23051913">
        <w:rPr>
          <w:rFonts w:eastAsia="Times New Roman" w:cs="Arial"/>
        </w:rPr>
        <w:t xml:space="preserve">A seguir, estão detalhados os requisitos funcionais que definem o comportamento e as capacidades da plataforma </w:t>
      </w:r>
      <w:r w:rsidR="00FF6AA5" w:rsidRPr="23051913">
        <w:rPr>
          <w:rFonts w:eastAsia="Times New Roman" w:cs="Arial"/>
        </w:rPr>
        <w:t>MCS</w:t>
      </w:r>
      <w:r w:rsidRPr="23051913">
        <w:rPr>
          <w:rFonts w:eastAsia="Times New Roman" w:cs="Arial"/>
        </w:rPr>
        <w:t>:</w:t>
      </w:r>
    </w:p>
    <w:p w14:paraId="55E20776" w14:textId="77777777" w:rsidR="00BE7DBE" w:rsidRPr="00BE7DBE" w:rsidRDefault="00BE7DBE" w:rsidP="00BE7DBE">
      <w:pPr>
        <w:pStyle w:val="NormalWeb"/>
        <w:spacing w:after="0" w:afterAutospacing="0"/>
        <w:rPr>
          <w:rFonts w:ascii="Arial" w:hAnsi="Arial" w:cs="Arial"/>
          <w:color w:val="1B1C1D"/>
        </w:rPr>
      </w:pPr>
    </w:p>
    <w:tbl>
      <w:tblPr>
        <w:tblW w:w="7680" w:type="dxa"/>
        <w:tblCellMar>
          <w:top w:w="15" w:type="dxa"/>
          <w:left w:w="15" w:type="dxa"/>
          <w:bottom w:w="15" w:type="dxa"/>
          <w:right w:w="15" w:type="dxa"/>
        </w:tblCellMar>
        <w:tblLook w:val="04A0" w:firstRow="1" w:lastRow="0" w:firstColumn="1" w:lastColumn="0" w:noHBand="0" w:noVBand="1"/>
      </w:tblPr>
      <w:tblGrid>
        <w:gridCol w:w="1575"/>
        <w:gridCol w:w="6105"/>
      </w:tblGrid>
      <w:tr w:rsidR="00812FA7" w:rsidRPr="00A35058" w14:paraId="3FE300A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D48053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EFDF66A" w14:textId="39FAB8AF" w:rsidR="00A35058" w:rsidRPr="00A35058" w:rsidRDefault="7167E02C" w:rsidP="23051913">
            <w:pPr>
              <w:spacing w:after="0" w:line="240" w:lineRule="auto"/>
              <w:rPr>
                <w:rFonts w:eastAsia="Arial" w:cs="Arial"/>
                <w:b/>
                <w:bCs/>
                <w:kern w:val="0"/>
                <w:sz w:val="22"/>
                <w:szCs w:val="22"/>
                <w14:ligatures w14:val="none"/>
              </w:rPr>
            </w:pPr>
            <w:r w:rsidRPr="00A35058">
              <w:rPr>
                <w:rFonts w:eastAsia="Times New Roman" w:cs="Arial"/>
                <w:b/>
                <w:bCs/>
                <w:color w:val="000000"/>
                <w:kern w:val="0"/>
                <w14:ligatures w14:val="none"/>
              </w:rPr>
              <w:t>[RF001</w:t>
            </w:r>
            <w:proofErr w:type="gramStart"/>
            <w:r w:rsidRPr="00A35058">
              <w:rPr>
                <w:rFonts w:eastAsia="Times New Roman" w:cs="Arial"/>
                <w:b/>
                <w:bCs/>
                <w:color w:val="000000"/>
                <w:kern w:val="0"/>
                <w14:ligatures w14:val="none"/>
              </w:rPr>
              <w:t>]</w:t>
            </w:r>
            <w:r w:rsidRPr="23051913">
              <w:rPr>
                <w:rFonts w:eastAsia="Times New Roman" w:cs="Arial"/>
                <w:b/>
                <w:bCs/>
                <w:color w:val="000000"/>
                <w:kern w:val="0"/>
                <w14:ligatures w14:val="none"/>
              </w:rPr>
              <w:t xml:space="preserve"> </w:t>
            </w:r>
            <w:r w:rsidR="02B35AD0" w:rsidRPr="23051913">
              <w:rPr>
                <w:rFonts w:eastAsia="Times New Roman" w:cs="Arial"/>
                <w:b/>
                <w:bCs/>
                <w:color w:val="000000"/>
                <w:kern w:val="0"/>
                <w14:ligatures w14:val="none"/>
              </w:rPr>
              <w:t>Cadastrar e autentica</w:t>
            </w:r>
            <w:r w:rsidR="2DA33803" w:rsidRPr="23051913">
              <w:rPr>
                <w:rFonts w:eastAsia="Times New Roman" w:cs="Arial"/>
                <w:b/>
                <w:bCs/>
                <w:color w:val="000000"/>
                <w:kern w:val="0"/>
                <w14:ligatures w14:val="none"/>
              </w:rPr>
              <w:t>r</w:t>
            </w:r>
            <w:proofErr w:type="gramEnd"/>
            <w:r w:rsidR="02B35AD0" w:rsidRPr="2436C351">
              <w:rPr>
                <w:rFonts w:eastAsia="Arial" w:cs="Arial"/>
                <w:b/>
                <w:bCs/>
                <w:sz w:val="22"/>
                <w:szCs w:val="22"/>
              </w:rPr>
              <w:t xml:space="preserve"> </w:t>
            </w:r>
            <w:r w:rsidR="74AC2E80" w:rsidRPr="133DF7C4">
              <w:rPr>
                <w:rFonts w:eastAsia="Arial" w:cs="Arial"/>
                <w:b/>
                <w:bCs/>
                <w:sz w:val="22"/>
                <w:szCs w:val="22"/>
              </w:rPr>
              <w:t xml:space="preserve">os </w:t>
            </w:r>
            <w:r w:rsidR="02B35AD0" w:rsidRPr="133DF7C4">
              <w:rPr>
                <w:rFonts w:eastAsia="Arial" w:cs="Arial"/>
                <w:b/>
                <w:bCs/>
                <w:sz w:val="22"/>
                <w:szCs w:val="22"/>
              </w:rPr>
              <w:t>usuários</w:t>
            </w:r>
            <w:r w:rsidR="3F86C4F1" w:rsidRPr="133DF7C4">
              <w:rPr>
                <w:rFonts w:eastAsia="Arial" w:cs="Arial"/>
                <w:b/>
                <w:bCs/>
                <w:sz w:val="22"/>
                <w:szCs w:val="22"/>
              </w:rPr>
              <w:t>.</w:t>
            </w:r>
          </w:p>
        </w:tc>
      </w:tr>
      <w:tr w:rsidR="00A35058" w:rsidRPr="00A35058" w14:paraId="7A4DD1CA"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9CA65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A71141" w14:textId="21F2D719"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O sistema deve permitir o cadastro, login e edição</w:t>
            </w:r>
            <w:r w:rsidR="4E62B5CB" w:rsidRPr="00A35058">
              <w:rPr>
                <w:rFonts w:eastAsia="Times New Roman" w:cs="Arial"/>
                <w:color w:val="000000"/>
                <w:kern w:val="0"/>
                <w14:ligatures w14:val="none"/>
              </w:rPr>
              <w:t xml:space="preserve"> do perfil do</w:t>
            </w:r>
            <w:r w:rsidRPr="00A35058">
              <w:rPr>
                <w:rFonts w:eastAsia="Times New Roman" w:cs="Arial"/>
                <w:color w:val="000000"/>
                <w:kern w:val="0"/>
                <w14:ligatures w14:val="none"/>
              </w:rPr>
              <w:t xml:space="preserve"> usuário</w:t>
            </w:r>
            <w:r w:rsidR="25E079A5" w:rsidRPr="00A35058">
              <w:rPr>
                <w:rFonts w:eastAsia="Times New Roman" w:cs="Arial"/>
                <w:color w:val="000000"/>
                <w:kern w:val="0"/>
                <w14:ligatures w14:val="none"/>
              </w:rPr>
              <w:t>.</w:t>
            </w:r>
          </w:p>
        </w:tc>
      </w:tr>
      <w:tr w:rsidR="00A35058" w:rsidRPr="00A35058" w14:paraId="604C524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67627C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E188D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3AFE26B7"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AFCB53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BC12039" w14:textId="14715566" w:rsidR="00A35058" w:rsidRPr="00A35058" w:rsidRDefault="7167E02C" w:rsidP="23051913">
            <w:pPr>
              <w:spacing w:after="0" w:line="240" w:lineRule="auto"/>
              <w:rPr>
                <w:b/>
                <w:bCs/>
                <w:kern w:val="0"/>
                <w14:ligatures w14:val="none"/>
              </w:rPr>
            </w:pPr>
            <w:r w:rsidRPr="00A35058">
              <w:rPr>
                <w:rFonts w:eastAsia="Times New Roman" w:cs="Arial"/>
                <w:b/>
                <w:bCs/>
                <w:color w:val="000000"/>
                <w:kern w:val="0"/>
                <w14:ligatures w14:val="none"/>
              </w:rPr>
              <w:t>[RF00</w:t>
            </w:r>
            <w:r w:rsidR="170EE8F6" w:rsidRPr="00A35058">
              <w:rPr>
                <w:rFonts w:eastAsia="Times New Roman" w:cs="Arial"/>
                <w:b/>
                <w:bCs/>
                <w:color w:val="000000"/>
                <w:kern w:val="0"/>
                <w14:ligatures w14:val="none"/>
              </w:rPr>
              <w:t>2</w:t>
            </w:r>
            <w:r w:rsidRPr="00A35058">
              <w:rPr>
                <w:rFonts w:eastAsia="Times New Roman" w:cs="Arial"/>
                <w:b/>
                <w:bCs/>
                <w:color w:val="000000"/>
                <w:kern w:val="0"/>
                <w14:ligatures w14:val="none"/>
              </w:rPr>
              <w:t>]</w:t>
            </w:r>
            <w:r w:rsidRPr="23051913">
              <w:rPr>
                <w:rFonts w:eastAsia="Times New Roman" w:cs="Arial"/>
                <w:b/>
                <w:bCs/>
                <w:color w:val="000000"/>
                <w:kern w:val="0"/>
                <w14:ligatures w14:val="none"/>
              </w:rPr>
              <w:t xml:space="preserve"> </w:t>
            </w:r>
            <w:r w:rsidR="63522B50" w:rsidRPr="4B70B3F5">
              <w:rPr>
                <w:rFonts w:eastAsia="Times New Roman" w:cs="Arial"/>
                <w:b/>
                <w:bCs/>
                <w:color w:val="000000" w:themeColor="text1"/>
              </w:rPr>
              <w:t>Cadastrar Perfil Profissional</w:t>
            </w:r>
            <w:r w:rsidR="77A3C555" w:rsidRPr="4B70B3F5">
              <w:rPr>
                <w:rFonts w:eastAsia="Times New Roman" w:cs="Arial"/>
                <w:b/>
                <w:bCs/>
                <w:color w:val="000000" w:themeColor="text1"/>
              </w:rPr>
              <w:t>.</w:t>
            </w:r>
          </w:p>
        </w:tc>
      </w:tr>
      <w:tr w:rsidR="00A35058" w:rsidRPr="00A35058" w14:paraId="46D6497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2005A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84F8CF" w14:textId="3DBAB33E"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deve permitir </w:t>
            </w:r>
            <w:r w:rsidR="799A2130" w:rsidRPr="00A35058">
              <w:rPr>
                <w:rFonts w:eastAsia="Times New Roman" w:cs="Arial"/>
                <w:color w:val="000000"/>
                <w:kern w:val="0"/>
                <w14:ligatures w14:val="none"/>
              </w:rPr>
              <w:t xml:space="preserve">que </w:t>
            </w:r>
            <w:r w:rsidR="49E9C07B" w:rsidRPr="00A35058">
              <w:rPr>
                <w:rFonts w:eastAsia="Times New Roman" w:cs="Arial"/>
                <w:color w:val="000000"/>
                <w:kern w:val="0"/>
                <w14:ligatures w14:val="none"/>
              </w:rPr>
              <w:t>usuários</w:t>
            </w:r>
            <w:r w:rsidR="799A2130" w:rsidRPr="00A35058">
              <w:rPr>
                <w:rFonts w:eastAsia="Times New Roman" w:cs="Arial"/>
                <w:color w:val="000000"/>
                <w:kern w:val="0"/>
                <w14:ligatures w14:val="none"/>
              </w:rPr>
              <w:t xml:space="preserve"> que se qualifiquem ao </w:t>
            </w:r>
            <w:r w:rsidR="2DA5D1D5" w:rsidRPr="00A35058">
              <w:rPr>
                <w:rFonts w:eastAsia="Times New Roman" w:cs="Arial"/>
                <w:color w:val="000000"/>
                <w:kern w:val="0"/>
                <w14:ligatures w14:val="none"/>
              </w:rPr>
              <w:t>usuário</w:t>
            </w:r>
            <w:r w:rsidR="799A2130" w:rsidRPr="00A35058">
              <w:rPr>
                <w:rFonts w:eastAsia="Times New Roman" w:cs="Arial"/>
                <w:color w:val="000000"/>
                <w:kern w:val="0"/>
                <w14:ligatures w14:val="none"/>
              </w:rPr>
              <w:t xml:space="preserve"> profissional utilize do campo de cadastro do CREF ou CRN</w:t>
            </w:r>
          </w:p>
          <w:p w14:paraId="0E49F8B1"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752E85FA"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CCFF52" w14:textId="5AE7B8F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r w:rsidR="4C3BC71F" w:rsidRPr="00A35058">
              <w:rPr>
                <w:rFonts w:eastAsia="Times New Roman" w:cs="Arial"/>
                <w:color w:val="000000"/>
                <w:kern w:val="0"/>
                <w14:ligatures w14:val="none"/>
              </w:rPr>
              <w:t>:</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46BC34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23051913" w14:paraId="748A5DDC"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88445BD" w14:textId="3357863E" w:rsidR="795DB37D" w:rsidRDefault="795DB37D" w:rsidP="23051913">
            <w:pPr>
              <w:spacing w:line="240" w:lineRule="auto"/>
              <w:rPr>
                <w:rFonts w:eastAsia="Times New Roman" w:cs="Arial"/>
                <w:b/>
                <w:bCs/>
                <w:color w:val="000000" w:themeColor="text1"/>
              </w:rPr>
            </w:pPr>
            <w:r w:rsidRPr="23051913">
              <w:rPr>
                <w:rFonts w:eastAsia="Times New Roman" w:cs="Arial"/>
                <w:b/>
                <w:bCs/>
                <w:color w:val="000000" w:themeColor="text1"/>
              </w:rPr>
              <w:lastRenderedPageBreak/>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19936AA" w14:textId="509E7D95" w:rsidR="795DB37D" w:rsidRDefault="795DB37D" w:rsidP="23051913">
            <w:pPr>
              <w:spacing w:after="0" w:line="240" w:lineRule="auto"/>
              <w:rPr>
                <w:rFonts w:ascii="Times New Roman" w:eastAsia="Times New Roman" w:hAnsi="Times New Roman" w:cs="Times New Roman"/>
                <w:b/>
                <w:bCs/>
              </w:rPr>
            </w:pPr>
            <w:r w:rsidRPr="23051913">
              <w:rPr>
                <w:rFonts w:eastAsia="Times New Roman" w:cs="Arial"/>
                <w:b/>
                <w:bCs/>
                <w:color w:val="000000" w:themeColor="text1"/>
              </w:rPr>
              <w:t>[RF00</w:t>
            </w:r>
            <w:r w:rsidR="0BD75837" w:rsidRPr="23051913">
              <w:rPr>
                <w:rFonts w:eastAsia="Times New Roman" w:cs="Arial"/>
                <w:b/>
                <w:bCs/>
                <w:color w:val="000000" w:themeColor="text1"/>
              </w:rPr>
              <w:t>3</w:t>
            </w:r>
            <w:proofErr w:type="gramStart"/>
            <w:r w:rsidRPr="23051913">
              <w:rPr>
                <w:rFonts w:eastAsia="Times New Roman" w:cs="Arial"/>
                <w:b/>
                <w:bCs/>
                <w:color w:val="000000" w:themeColor="text1"/>
              </w:rPr>
              <w:t>] Autenticar</w:t>
            </w:r>
            <w:proofErr w:type="gramEnd"/>
            <w:r w:rsidRPr="23051913">
              <w:rPr>
                <w:b/>
                <w:bCs/>
              </w:rPr>
              <w:t xml:space="preserve"> por e-mail ou telefone</w:t>
            </w:r>
            <w:r w:rsidR="13E8C0CC" w:rsidRPr="23051913">
              <w:rPr>
                <w:b/>
                <w:bCs/>
              </w:rPr>
              <w:t>.</w:t>
            </w:r>
          </w:p>
        </w:tc>
      </w:tr>
      <w:tr w:rsidR="23051913" w14:paraId="77032F91"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16FA6CB" w14:textId="77777777" w:rsidR="6E49763A" w:rsidRDefault="6E49763A"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p w14:paraId="094930F4" w14:textId="68156C18" w:rsidR="23051913" w:rsidRDefault="23051913" w:rsidP="23051913">
            <w:pPr>
              <w:spacing w:line="240" w:lineRule="auto"/>
              <w:rPr>
                <w:rFonts w:eastAsia="Times New Roman" w:cs="Arial"/>
                <w:color w:val="000000" w:themeColor="text1"/>
              </w:rPr>
            </w:pP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08C2D6" w14:textId="3D4C9133" w:rsidR="6E49763A" w:rsidRDefault="6E49763A" w:rsidP="23051913">
            <w:pPr>
              <w:spacing w:after="0" w:line="240" w:lineRule="auto"/>
              <w:rPr>
                <w:rFonts w:eastAsia="Times New Roman" w:cs="Arial"/>
                <w:color w:val="000000" w:themeColor="text1"/>
              </w:rPr>
            </w:pPr>
            <w:r w:rsidRPr="23051913">
              <w:rPr>
                <w:rFonts w:eastAsia="Times New Roman" w:cs="Arial"/>
                <w:color w:val="000000" w:themeColor="text1"/>
              </w:rPr>
              <w:t>O sistema deve permitir a autenticação de entrada do usuário, por meio de e-mail (autenticação de dois fatores), ou, telefone (mensagem SMS).</w:t>
            </w:r>
          </w:p>
          <w:p w14:paraId="1F73525F" w14:textId="41F83554" w:rsidR="23051913" w:rsidRDefault="23051913" w:rsidP="23051913">
            <w:pPr>
              <w:spacing w:line="240" w:lineRule="auto"/>
              <w:rPr>
                <w:rFonts w:eastAsia="Times New Roman" w:cs="Arial"/>
                <w:color w:val="000000" w:themeColor="text1"/>
              </w:rPr>
            </w:pPr>
          </w:p>
        </w:tc>
      </w:tr>
      <w:tr w:rsidR="23051913" w14:paraId="177930F2"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49B0C4" w14:textId="178A5F53" w:rsidR="3FB89B9D" w:rsidRDefault="3FB89B9D"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A9380E" w14:textId="7FFC0F60" w:rsidR="3FB89B9D" w:rsidRDefault="3FB89B9D" w:rsidP="23051913">
            <w:pPr>
              <w:spacing w:line="240" w:lineRule="auto"/>
              <w:rPr>
                <w:rFonts w:eastAsia="Times New Roman" w:cs="Arial"/>
                <w:color w:val="000000" w:themeColor="text1"/>
              </w:rPr>
            </w:pPr>
            <w:r w:rsidRPr="23051913">
              <w:rPr>
                <w:rFonts w:eastAsia="Times New Roman" w:cs="Arial"/>
                <w:color w:val="000000" w:themeColor="text1"/>
              </w:rPr>
              <w:t>Alta</w:t>
            </w:r>
          </w:p>
        </w:tc>
      </w:tr>
      <w:tr w:rsidR="00812FA7" w:rsidRPr="00A35058" w14:paraId="6B966388"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4D6C13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DBECBA0" w14:textId="6949FF81"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w:t>
            </w:r>
            <w:r w:rsidR="4B53BE68" w:rsidRPr="00A35058">
              <w:rPr>
                <w:rFonts w:eastAsia="Times New Roman" w:cs="Arial"/>
                <w:b/>
                <w:bCs/>
                <w:color w:val="000000"/>
                <w:kern w:val="0"/>
                <w14:ligatures w14:val="none"/>
              </w:rPr>
              <w:t>4</w:t>
            </w:r>
            <w:proofErr w:type="gramStart"/>
            <w:r w:rsidRPr="00A35058">
              <w:rPr>
                <w:rFonts w:eastAsia="Times New Roman" w:cs="Arial"/>
                <w:b/>
                <w:bCs/>
                <w:color w:val="000000"/>
                <w:kern w:val="0"/>
                <w14:ligatures w14:val="none"/>
              </w:rPr>
              <w:t xml:space="preserve">] </w:t>
            </w:r>
            <w:r w:rsidR="02B35AD0" w:rsidRPr="23051913">
              <w:rPr>
                <w:b/>
                <w:bCs/>
              </w:rPr>
              <w:t>Fazer</w:t>
            </w:r>
            <w:proofErr w:type="gramEnd"/>
            <w:r w:rsidR="02B35AD0" w:rsidRPr="23051913">
              <w:rPr>
                <w:b/>
                <w:bCs/>
              </w:rPr>
              <w:t xml:space="preserve"> login e </w:t>
            </w:r>
            <w:proofErr w:type="spellStart"/>
            <w:r w:rsidR="02B35AD0" w:rsidRPr="23051913">
              <w:rPr>
                <w:b/>
                <w:bCs/>
              </w:rPr>
              <w:t>logout</w:t>
            </w:r>
            <w:proofErr w:type="spellEnd"/>
            <w:r w:rsidR="02B35AD0" w:rsidRPr="23051913">
              <w:rPr>
                <w:b/>
                <w:bCs/>
              </w:rPr>
              <w:t xml:space="preserve"> da conta</w:t>
            </w:r>
            <w:r w:rsidR="66FD7F1D" w:rsidRPr="23051913">
              <w:rPr>
                <w:b/>
                <w:bCs/>
              </w:rPr>
              <w:t>.</w:t>
            </w:r>
          </w:p>
        </w:tc>
      </w:tr>
      <w:tr w:rsidR="00A35058" w:rsidRPr="00A35058" w14:paraId="20D4A1F2"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75514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BB7718" w14:textId="137AA490"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deve </w:t>
            </w:r>
            <w:r w:rsidR="2B15CC7A" w:rsidRPr="00A35058">
              <w:rPr>
                <w:rFonts w:eastAsia="Times New Roman" w:cs="Arial"/>
                <w:color w:val="000000"/>
                <w:kern w:val="0"/>
                <w14:ligatures w14:val="none"/>
              </w:rPr>
              <w:t>oferecer ao usuário</w:t>
            </w:r>
            <w:r w:rsidRPr="00A35058">
              <w:rPr>
                <w:rFonts w:eastAsia="Times New Roman" w:cs="Arial"/>
                <w:color w:val="000000"/>
                <w:kern w:val="0"/>
                <w14:ligatures w14:val="none"/>
              </w:rPr>
              <w:t>, com atualização automática</w:t>
            </w:r>
            <w:r w:rsidR="1DAD4B68" w:rsidRPr="00A35058">
              <w:rPr>
                <w:rFonts w:eastAsia="Times New Roman" w:cs="Arial"/>
                <w:color w:val="000000"/>
                <w:kern w:val="0"/>
                <w14:ligatures w14:val="none"/>
              </w:rPr>
              <w:t>,</w:t>
            </w:r>
            <w:r w:rsidR="61942261" w:rsidRPr="00A35058">
              <w:rPr>
                <w:rFonts w:eastAsia="Times New Roman" w:cs="Arial"/>
                <w:color w:val="000000"/>
                <w:kern w:val="0"/>
                <w14:ligatures w14:val="none"/>
              </w:rPr>
              <w:t xml:space="preserve"> o</w:t>
            </w:r>
            <w:r w:rsidRPr="00A35058">
              <w:rPr>
                <w:rFonts w:eastAsia="Times New Roman" w:cs="Arial"/>
                <w:color w:val="000000"/>
                <w:kern w:val="0"/>
                <w14:ligatures w14:val="none"/>
              </w:rPr>
              <w:t xml:space="preserve"> </w:t>
            </w:r>
            <w:r w:rsidR="0741D078" w:rsidRPr="00A35058">
              <w:rPr>
                <w:rFonts w:eastAsia="Times New Roman" w:cs="Arial"/>
                <w:color w:val="000000"/>
                <w:kern w:val="0"/>
                <w14:ligatures w14:val="none"/>
              </w:rPr>
              <w:t>registr</w:t>
            </w:r>
            <w:r w:rsidR="1EA4A8D7" w:rsidRPr="00A35058">
              <w:rPr>
                <w:rFonts w:eastAsia="Times New Roman" w:cs="Arial"/>
                <w:color w:val="000000"/>
                <w:kern w:val="0"/>
                <w14:ligatures w14:val="none"/>
              </w:rPr>
              <w:t>o</w:t>
            </w:r>
            <w:r w:rsidR="1EFCDE02" w:rsidRPr="00A35058">
              <w:rPr>
                <w:rFonts w:eastAsia="Times New Roman" w:cs="Arial"/>
                <w:color w:val="000000"/>
                <w:kern w:val="0"/>
                <w14:ligatures w14:val="none"/>
              </w:rPr>
              <w:t xml:space="preserve"> de</w:t>
            </w:r>
            <w:r w:rsidRPr="00A35058">
              <w:rPr>
                <w:rFonts w:eastAsia="Times New Roman" w:cs="Arial"/>
                <w:color w:val="000000"/>
                <w:kern w:val="0"/>
                <w14:ligatures w14:val="none"/>
              </w:rPr>
              <w:t xml:space="preserve"> entrada ou saída</w:t>
            </w:r>
            <w:r w:rsidR="17891A84" w:rsidRPr="00A35058">
              <w:rPr>
                <w:rFonts w:eastAsia="Times New Roman" w:cs="Arial"/>
                <w:color w:val="000000"/>
                <w:kern w:val="0"/>
                <w14:ligatures w14:val="none"/>
              </w:rPr>
              <w:t xml:space="preserve"> do usuário</w:t>
            </w:r>
            <w:r w:rsidR="0741D078" w:rsidRPr="00A35058">
              <w:rPr>
                <w:rFonts w:eastAsia="Times New Roman" w:cs="Arial"/>
                <w:color w:val="000000"/>
                <w:kern w:val="0"/>
                <w14:ligatures w14:val="none"/>
              </w:rPr>
              <w:t>.</w:t>
            </w:r>
          </w:p>
        </w:tc>
      </w:tr>
      <w:tr w:rsidR="00A35058" w:rsidRPr="00A35058" w14:paraId="6394C7F6" w14:textId="77777777" w:rsidTr="23051913">
        <w:trPr>
          <w:trHeight w:val="291"/>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8558CAB" w14:textId="72AE28C3"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r w:rsidR="083B15AF" w:rsidRPr="00A35058">
              <w:rPr>
                <w:rFonts w:eastAsia="Times New Roman" w:cs="Arial"/>
                <w:color w:val="000000"/>
                <w:kern w:val="0"/>
                <w14:ligatures w14:val="none"/>
              </w:rPr>
              <w:t>:</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02481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756D34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DC8234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1FD23E4" w14:textId="6E4F8BC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w:t>
            </w:r>
            <w:r w:rsidR="50AE1B95" w:rsidRPr="00A35058">
              <w:rPr>
                <w:rFonts w:eastAsia="Times New Roman" w:cs="Arial"/>
                <w:b/>
                <w:bCs/>
                <w:color w:val="000000"/>
                <w:kern w:val="0"/>
                <w14:ligatures w14:val="none"/>
              </w:rPr>
              <w:t>5</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Oferecer</w:t>
            </w:r>
            <w:proofErr w:type="gramEnd"/>
            <w:r w:rsidR="02B35AD0" w:rsidRPr="23051913">
              <w:rPr>
                <w:b/>
                <w:bCs/>
              </w:rPr>
              <w:t xml:space="preserve"> </w:t>
            </w:r>
            <w:r w:rsidR="02B35AD0" w:rsidRPr="00C9128A">
              <w:rPr>
                <w:b/>
                <w:bCs/>
              </w:rPr>
              <w:t>recuperação de senha</w:t>
            </w:r>
            <w:r w:rsidR="27BD7C6D" w:rsidRPr="00C9128A">
              <w:rPr>
                <w:b/>
                <w:bCs/>
              </w:rPr>
              <w:t>.</w:t>
            </w:r>
          </w:p>
        </w:tc>
      </w:tr>
      <w:tr w:rsidR="00A35058" w:rsidRPr="00A35058" w14:paraId="3E542DD0" w14:textId="77777777" w:rsidTr="23051913">
        <w:trPr>
          <w:trHeight w:val="302"/>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8F3D80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B470B1" w14:textId="0D419115" w:rsidR="00A35058" w:rsidRPr="00A35058" w:rsidRDefault="64207DE3"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239A234B" w:rsidRPr="00A35058">
              <w:rPr>
                <w:rFonts w:eastAsia="Times New Roman" w:cs="Arial"/>
                <w:color w:val="000000"/>
                <w:kern w:val="0"/>
                <w14:ligatures w14:val="none"/>
              </w:rPr>
              <w:t>deve permitir a recuperação de senha.</w:t>
            </w:r>
          </w:p>
        </w:tc>
      </w:tr>
      <w:tr w:rsidR="00A35058" w:rsidRPr="00A35058" w14:paraId="406C267D"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6E539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98A79B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Baixa</w:t>
            </w:r>
          </w:p>
        </w:tc>
      </w:tr>
      <w:tr w:rsidR="00812FA7" w:rsidRPr="00A35058" w14:paraId="4E595BD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00D6E6B"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E51ACA6" w14:textId="7BEEAB63"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 xml:space="preserve">[RF005] </w:t>
            </w:r>
            <w:r w:rsidR="02B35AD0" w:rsidRPr="00C9128A">
              <w:rPr>
                <w:b/>
                <w:bCs/>
              </w:rPr>
              <w:t>Acessar</w:t>
            </w:r>
            <w:r w:rsidR="02B35AD0" w:rsidRPr="23051913">
              <w:rPr>
                <w:b/>
                <w:bCs/>
              </w:rPr>
              <w:t xml:space="preserve"> Perfil</w:t>
            </w:r>
            <w:r w:rsidR="0C2D18B4" w:rsidRPr="23051913">
              <w:rPr>
                <w:b/>
                <w:bCs/>
              </w:rPr>
              <w:t>.</w:t>
            </w:r>
          </w:p>
        </w:tc>
      </w:tr>
      <w:tr w:rsidR="00A35058" w:rsidRPr="00A35058" w14:paraId="57B230EB" w14:textId="77777777" w:rsidTr="23051913">
        <w:trPr>
          <w:trHeight w:val="302"/>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524DA36"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4359C18" w14:textId="2DE24DE1" w:rsidR="00A35058" w:rsidRPr="00A35058" w:rsidRDefault="16B541AA" w:rsidP="00A35058">
            <w:pPr>
              <w:spacing w:after="0" w:line="240" w:lineRule="auto"/>
              <w:rPr>
                <w:kern w:val="0"/>
                <w14:ligatures w14:val="none"/>
              </w:rPr>
            </w:pPr>
            <w:r>
              <w:t xml:space="preserve">O sistema deve permitir </w:t>
            </w:r>
            <w:r w:rsidR="46F26C06">
              <w:t>o acesso ao perfil do usuário</w:t>
            </w:r>
            <w:r w:rsidR="032877F5">
              <w:t>.</w:t>
            </w:r>
          </w:p>
        </w:tc>
      </w:tr>
      <w:tr w:rsidR="00A35058" w:rsidRPr="00A35058" w14:paraId="7EDE4A80"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0B7CF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5C4EDA9" w14:textId="77777777" w:rsidR="00A35058" w:rsidRPr="00A35058" w:rsidRDefault="1881E698" w:rsidP="23051913">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Alta</w:t>
            </w:r>
          </w:p>
        </w:tc>
      </w:tr>
      <w:tr w:rsidR="00812FA7" w:rsidRPr="00A35058" w14:paraId="66D8363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0DD161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0877691" w14:textId="6FB8638E" w:rsidR="00C9128A" w:rsidRPr="00C9128A" w:rsidRDefault="1BB7F608" w:rsidP="2D112012">
            <w:pPr>
              <w:widowControl w:val="0"/>
              <w:tabs>
                <w:tab w:val="left" w:pos="720"/>
              </w:tabs>
              <w:spacing w:after="0" w:line="240" w:lineRule="auto"/>
              <w:rPr>
                <w:b/>
                <w:bCs/>
              </w:rPr>
            </w:pPr>
            <w:r w:rsidRPr="00A35058">
              <w:rPr>
                <w:rFonts w:eastAsia="Times New Roman" w:cs="Arial"/>
                <w:b/>
                <w:bCs/>
                <w:color w:val="000000"/>
                <w:kern w:val="0"/>
                <w14:ligatures w14:val="none"/>
              </w:rPr>
              <w:t>[RF006</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6B7EC896" w:rsidRPr="00C9128A">
              <w:rPr>
                <w:b/>
                <w:bCs/>
              </w:rPr>
              <w:t>Criar</w:t>
            </w:r>
            <w:proofErr w:type="gramEnd"/>
            <w:r w:rsidR="6B7EC896" w:rsidRPr="2947CAA5">
              <w:rPr>
                <w:b/>
                <w:bCs/>
              </w:rPr>
              <w:t xml:space="preserve"> perfil com informações pessoais</w:t>
            </w:r>
            <w:r w:rsidR="0C2D18B4" w:rsidRPr="2947CAA5">
              <w:rPr>
                <w:b/>
                <w:bCs/>
              </w:rPr>
              <w:t>.</w:t>
            </w:r>
          </w:p>
          <w:p w14:paraId="2CA591D4" w14:textId="4BE73921"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12BC37D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FA4279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044447" w14:textId="4F2110B9" w:rsidR="00A35058" w:rsidRPr="00A35058" w:rsidRDefault="1E920333" w:rsidP="00A35058">
            <w:pPr>
              <w:spacing w:after="0" w:line="240" w:lineRule="auto"/>
            </w:pPr>
            <w:r>
              <w:t xml:space="preserve">O sistema deve permitir </w:t>
            </w:r>
            <w:r w:rsidR="4859C336">
              <w:t>a criação</w:t>
            </w:r>
            <w:r>
              <w:t xml:space="preserve"> do perfi</w:t>
            </w:r>
            <w:r w:rsidR="00D2E486">
              <w:t>l</w:t>
            </w:r>
            <w:r w:rsidR="65CF2729">
              <w:t xml:space="preserve"> com dados únicos ao usuário</w:t>
            </w:r>
            <w:r w:rsidR="00D2E486">
              <w:t>.</w:t>
            </w:r>
            <w:r>
              <w:t xml:space="preserve"> </w:t>
            </w:r>
          </w:p>
        </w:tc>
      </w:tr>
      <w:tr w:rsidR="00A35058" w:rsidRPr="00A35058" w14:paraId="4CE4C498"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B77AC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EE73F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1FB237E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F56D5A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14F7116" w14:textId="5731FE8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[RF007</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Permitir</w:t>
            </w:r>
            <w:proofErr w:type="gramEnd"/>
            <w:r w:rsidR="02B35AD0" w:rsidRPr="23051913">
              <w:rPr>
                <w:b/>
                <w:bCs/>
              </w:rPr>
              <w:t xml:space="preserve"> </w:t>
            </w:r>
            <w:r w:rsidR="02B35AD0" w:rsidRPr="00C9128A">
              <w:rPr>
                <w:b/>
                <w:bCs/>
              </w:rPr>
              <w:t>editar</w:t>
            </w:r>
            <w:r w:rsidR="02B35AD0" w:rsidRPr="23051913">
              <w:rPr>
                <w:b/>
                <w:bCs/>
              </w:rPr>
              <w:t xml:space="preserve"> e </w:t>
            </w:r>
            <w:r w:rsidR="02B35AD0" w:rsidRPr="00C9128A">
              <w:rPr>
                <w:b/>
                <w:bCs/>
              </w:rPr>
              <w:t>atualizar</w:t>
            </w:r>
            <w:r w:rsidR="02B35AD0" w:rsidRPr="23051913">
              <w:rPr>
                <w:b/>
                <w:bCs/>
              </w:rPr>
              <w:t xml:space="preserve"> o perfil</w:t>
            </w:r>
            <w:r w:rsidR="665E6F5C" w:rsidRPr="23051913">
              <w:rPr>
                <w:b/>
                <w:bCs/>
              </w:rPr>
              <w:t>.</w:t>
            </w:r>
          </w:p>
        </w:tc>
      </w:tr>
      <w:tr w:rsidR="00A35058" w:rsidRPr="00A35058" w14:paraId="6E32EF8C"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185E4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8E4D7AE" w14:textId="03248292" w:rsidR="00A35058" w:rsidRPr="00A35058" w:rsidRDefault="1BB7F608"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deve</w:t>
            </w:r>
            <w:r w:rsidR="2850F868" w:rsidRPr="00A35058">
              <w:rPr>
                <w:rFonts w:eastAsia="Times New Roman" w:cs="Arial"/>
                <w:color w:val="000000"/>
                <w:kern w:val="0"/>
                <w14:ligatures w14:val="none"/>
              </w:rPr>
              <w:t xml:space="preserve"> permitir</w:t>
            </w:r>
            <w:r w:rsidRPr="00A35058">
              <w:rPr>
                <w:rFonts w:eastAsia="Times New Roman" w:cs="Arial"/>
                <w:color w:val="000000"/>
                <w:kern w:val="0"/>
                <w14:ligatures w14:val="none"/>
              </w:rPr>
              <w:t xml:space="preserve"> </w:t>
            </w:r>
            <w:r w:rsidR="7319A586" w:rsidRPr="00A35058">
              <w:rPr>
                <w:rFonts w:eastAsia="Times New Roman" w:cs="Arial"/>
                <w:color w:val="000000"/>
                <w:kern w:val="0"/>
                <w14:ligatures w14:val="none"/>
              </w:rPr>
              <w:t xml:space="preserve">a edição e atualização automática do perfil, </w:t>
            </w:r>
            <w:r w:rsidR="72A9D210">
              <w:t>com a adição de informações pessoais (idade, peso, IMC, altura), objetivos de saúde fitness, preferências alimentares e restrições (alergias, intolerâncias, deficiências vitamínicas).</w:t>
            </w:r>
          </w:p>
        </w:tc>
      </w:tr>
      <w:tr w:rsidR="00A35058" w:rsidRPr="00A35058" w14:paraId="63B5F96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31CB6A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9935E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1BC69A29"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72E6CB0"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B0C8E94" w14:textId="70AD5F11" w:rsidR="00A35058" w:rsidRPr="00A35058" w:rsidRDefault="7167E02C" w:rsidP="23051913">
            <w:pPr>
              <w:spacing w:after="0" w:line="240" w:lineRule="auto"/>
              <w:rPr>
                <w:rFonts w:ascii="Aptos" w:eastAsia="Times New Roman" w:hAnsi="Aptos" w:cs="Times New Roman"/>
                <w:b/>
                <w:bCs/>
                <w:color w:val="000000" w:themeColor="text1"/>
                <w:kern w:val="0"/>
                <w14:ligatures w14:val="none"/>
              </w:rPr>
            </w:pPr>
            <w:r w:rsidRPr="00A35058">
              <w:rPr>
                <w:rFonts w:eastAsia="Times New Roman" w:cs="Arial"/>
                <w:b/>
                <w:bCs/>
                <w:color w:val="000000"/>
                <w:kern w:val="0"/>
                <w14:ligatures w14:val="none"/>
              </w:rPr>
              <w:t>[RF008</w:t>
            </w:r>
            <w:proofErr w:type="gramStart"/>
            <w:r w:rsidRPr="00A35058">
              <w:rPr>
                <w:rFonts w:eastAsia="Times New Roman" w:cs="Arial"/>
                <w:b/>
                <w:bCs/>
                <w:color w:val="000000"/>
                <w:kern w:val="0"/>
                <w14:ligatures w14:val="none"/>
              </w:rPr>
              <w:t>]</w:t>
            </w:r>
            <w:r w:rsidRPr="23051913">
              <w:rPr>
                <w:rFonts w:ascii="Aptos" w:eastAsia="Times New Roman" w:hAnsi="Aptos" w:cs="Times New Roman"/>
                <w:b/>
                <w:bCs/>
                <w:color w:val="000000"/>
                <w:kern w:val="0"/>
                <w:sz w:val="22"/>
                <w:szCs w:val="22"/>
                <w14:ligatures w14:val="none"/>
              </w:rPr>
              <w:t xml:space="preserve"> </w:t>
            </w:r>
            <w:r w:rsidR="64C3B016" w:rsidRPr="23051913">
              <w:rPr>
                <w:rFonts w:ascii="Aptos" w:eastAsia="Times New Roman" w:hAnsi="Aptos" w:cs="Times New Roman"/>
                <w:b/>
                <w:bCs/>
                <w:color w:val="000000"/>
                <w:kern w:val="0"/>
                <w14:ligatures w14:val="none"/>
              </w:rPr>
              <w:t>Prover</w:t>
            </w:r>
            <w:proofErr w:type="gramEnd"/>
            <w:r w:rsidR="64C3B016" w:rsidRPr="23051913">
              <w:rPr>
                <w:rFonts w:ascii="Aptos" w:eastAsia="Times New Roman" w:hAnsi="Aptos" w:cs="Times New Roman"/>
                <w:b/>
                <w:bCs/>
                <w:color w:val="000000"/>
                <w:kern w:val="0"/>
                <w14:ligatures w14:val="none"/>
              </w:rPr>
              <w:t xml:space="preserve"> a ferramenta de prescrição de treinos</w:t>
            </w:r>
            <w:r w:rsidR="665E6F5C" w:rsidRPr="23051913">
              <w:rPr>
                <w:rFonts w:ascii="Aptos" w:eastAsia="Times New Roman" w:hAnsi="Aptos" w:cs="Times New Roman"/>
                <w:b/>
                <w:bCs/>
                <w:color w:val="000000"/>
                <w:kern w:val="0"/>
                <w14:ligatures w14:val="none"/>
              </w:rPr>
              <w:t>.</w:t>
            </w:r>
          </w:p>
        </w:tc>
      </w:tr>
      <w:tr w:rsidR="00A35058" w:rsidRPr="00A35058" w14:paraId="0EDDA44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14DAE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1FB39B" w14:textId="6905EAF5" w:rsidR="00A35058" w:rsidRPr="00A35058" w:rsidRDefault="1BB7F608"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registra</w:t>
            </w:r>
            <w:r w:rsidR="6F7548ED" w:rsidRPr="00A35058">
              <w:rPr>
                <w:rFonts w:eastAsia="Times New Roman" w:cs="Arial"/>
                <w:color w:val="000000"/>
                <w:kern w:val="0"/>
                <w14:ligatures w14:val="none"/>
              </w:rPr>
              <w:t xml:space="preserve"> e oferece</w:t>
            </w:r>
            <w:r w:rsidRPr="00A35058">
              <w:rPr>
                <w:rFonts w:eastAsia="Times New Roman" w:cs="Arial"/>
                <w:color w:val="000000"/>
                <w:kern w:val="0"/>
                <w14:ligatures w14:val="none"/>
              </w:rPr>
              <w:t xml:space="preserve"> </w:t>
            </w:r>
            <w:r w:rsidR="6B377F3B" w:rsidRPr="00A35058">
              <w:rPr>
                <w:rFonts w:eastAsia="Times New Roman" w:cs="Arial"/>
                <w:color w:val="000000"/>
                <w:kern w:val="0"/>
                <w14:ligatures w14:val="none"/>
              </w:rPr>
              <w:t>a funcionalidade d</w:t>
            </w:r>
            <w:r w:rsidR="765AACC5" w:rsidRPr="00A35058">
              <w:rPr>
                <w:rFonts w:eastAsia="Times New Roman" w:cs="Arial"/>
                <w:color w:val="000000"/>
                <w:kern w:val="0"/>
                <w14:ligatures w14:val="none"/>
              </w:rPr>
              <w:t>o usuário profissional prescrever treinos ao usuário aluno</w:t>
            </w:r>
            <w:r w:rsidRPr="00A35058">
              <w:rPr>
                <w:rFonts w:eastAsia="Times New Roman" w:cs="Arial"/>
                <w:color w:val="000000"/>
                <w:kern w:val="0"/>
                <w14:ligatures w14:val="none"/>
              </w:rPr>
              <w:t>.</w:t>
            </w:r>
          </w:p>
          <w:p w14:paraId="1F39FE4D"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0F8CDDA9"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7F3ABC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A12D54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1E821221"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A20603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717937E" w14:textId="787C652E"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[RF009</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00C9128A">
              <w:rPr>
                <w:b/>
                <w:bCs/>
              </w:rPr>
              <w:t>Buscar</w:t>
            </w:r>
            <w:proofErr w:type="gramEnd"/>
            <w:r w:rsidR="02B35AD0" w:rsidRPr="23051913">
              <w:rPr>
                <w:b/>
                <w:bCs/>
              </w:rPr>
              <w:t xml:space="preserve"> </w:t>
            </w:r>
            <w:proofErr w:type="spellStart"/>
            <w:r w:rsidR="02B35AD0" w:rsidRPr="23051913">
              <w:rPr>
                <w:b/>
                <w:bCs/>
              </w:rPr>
              <w:t>personal</w:t>
            </w:r>
            <w:proofErr w:type="spellEnd"/>
            <w:r w:rsidR="02B35AD0" w:rsidRPr="23051913">
              <w:rPr>
                <w:b/>
                <w:bCs/>
              </w:rPr>
              <w:t xml:space="preserve"> </w:t>
            </w:r>
            <w:proofErr w:type="spellStart"/>
            <w:r w:rsidR="02B35AD0" w:rsidRPr="23051913">
              <w:rPr>
                <w:b/>
                <w:bCs/>
              </w:rPr>
              <w:t>trainers</w:t>
            </w:r>
            <w:proofErr w:type="spellEnd"/>
            <w:r w:rsidR="02B35AD0" w:rsidRPr="23051913">
              <w:rPr>
                <w:b/>
                <w:bCs/>
              </w:rPr>
              <w:t xml:space="preserve"> e nutricionistas por </w:t>
            </w:r>
            <w:r w:rsidR="02B35AD0" w:rsidRPr="00C9128A">
              <w:rPr>
                <w:b/>
                <w:bCs/>
              </w:rPr>
              <w:t>especialização</w:t>
            </w:r>
            <w:r w:rsidR="02B35AD0" w:rsidRPr="23051913">
              <w:rPr>
                <w:b/>
                <w:bCs/>
              </w:rPr>
              <w:t xml:space="preserve">, </w:t>
            </w:r>
            <w:r w:rsidR="02B35AD0" w:rsidRPr="00C9128A">
              <w:rPr>
                <w:b/>
                <w:bCs/>
              </w:rPr>
              <w:t>avaliação</w:t>
            </w:r>
            <w:r w:rsidR="02B35AD0" w:rsidRPr="23051913">
              <w:rPr>
                <w:b/>
                <w:bCs/>
              </w:rPr>
              <w:t xml:space="preserve">, </w:t>
            </w:r>
            <w:r w:rsidR="02B35AD0" w:rsidRPr="00C9128A">
              <w:rPr>
                <w:b/>
                <w:bCs/>
              </w:rPr>
              <w:t>localização</w:t>
            </w:r>
            <w:r w:rsidR="02B35AD0" w:rsidRPr="23051913">
              <w:rPr>
                <w:b/>
                <w:bCs/>
              </w:rPr>
              <w:t xml:space="preserve"> e </w:t>
            </w:r>
            <w:r w:rsidR="02B35AD0" w:rsidRPr="00C9128A">
              <w:rPr>
                <w:b/>
                <w:bCs/>
              </w:rPr>
              <w:t>preço</w:t>
            </w:r>
            <w:r w:rsidR="72381A27" w:rsidRPr="00C9128A">
              <w:rPr>
                <w:b/>
                <w:bCs/>
              </w:rPr>
              <w:t>.</w:t>
            </w:r>
          </w:p>
        </w:tc>
      </w:tr>
      <w:tr w:rsidR="00A35058" w:rsidRPr="00A35058" w14:paraId="0C6986A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FE4F28"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2FA332" w14:textId="40D58E26"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769CB648" w:rsidRPr="00A35058">
              <w:rPr>
                <w:rFonts w:eastAsia="Times New Roman" w:cs="Arial"/>
                <w:color w:val="000000"/>
                <w:kern w:val="0"/>
                <w14:ligatures w14:val="none"/>
              </w:rPr>
              <w:t xml:space="preserve">deve ajudar </w:t>
            </w:r>
            <w:r w:rsidR="35CBA810" w:rsidRPr="00A35058">
              <w:rPr>
                <w:rFonts w:eastAsia="Times New Roman" w:cs="Arial"/>
                <w:color w:val="000000"/>
                <w:kern w:val="0"/>
                <w14:ligatures w14:val="none"/>
              </w:rPr>
              <w:t xml:space="preserve">o usuário </w:t>
            </w:r>
            <w:r w:rsidR="769CB648" w:rsidRPr="00A35058">
              <w:rPr>
                <w:rFonts w:eastAsia="Times New Roman" w:cs="Arial"/>
                <w:color w:val="000000"/>
                <w:kern w:val="0"/>
                <w14:ligatures w14:val="none"/>
              </w:rPr>
              <w:t>a procurar</w:t>
            </w:r>
            <w:r w:rsidR="12B774C1" w:rsidRPr="00A35058">
              <w:rPr>
                <w:rFonts w:eastAsia="Times New Roman" w:cs="Arial"/>
                <w:color w:val="000000"/>
                <w:kern w:val="0"/>
                <w14:ligatures w14:val="none"/>
              </w:rPr>
              <w:t xml:space="preserve"> os serviços </w:t>
            </w:r>
            <w:r w:rsidR="4EB8C3EB" w:rsidRPr="00A35058">
              <w:rPr>
                <w:rFonts w:eastAsia="Times New Roman" w:cs="Arial"/>
                <w:color w:val="000000"/>
                <w:kern w:val="0"/>
                <w14:ligatures w14:val="none"/>
              </w:rPr>
              <w:t>dos profissionais (</w:t>
            </w:r>
            <w:proofErr w:type="spellStart"/>
            <w:r w:rsidR="4EB8C3EB" w:rsidRPr="00A35058">
              <w:rPr>
                <w:rFonts w:eastAsia="Times New Roman" w:cs="Arial"/>
                <w:color w:val="000000"/>
                <w:kern w:val="0"/>
                <w14:ligatures w14:val="none"/>
              </w:rPr>
              <w:t>personal</w:t>
            </w:r>
            <w:proofErr w:type="spellEnd"/>
            <w:r w:rsidR="4EB8C3EB" w:rsidRPr="00A35058">
              <w:rPr>
                <w:rFonts w:eastAsia="Times New Roman" w:cs="Arial"/>
                <w:color w:val="000000"/>
                <w:kern w:val="0"/>
                <w14:ligatures w14:val="none"/>
              </w:rPr>
              <w:t xml:space="preserve"> </w:t>
            </w:r>
            <w:proofErr w:type="spellStart"/>
            <w:r w:rsidR="4EB8C3EB" w:rsidRPr="00A35058">
              <w:rPr>
                <w:rFonts w:eastAsia="Times New Roman" w:cs="Arial"/>
                <w:color w:val="000000"/>
                <w:kern w:val="0"/>
                <w14:ligatures w14:val="none"/>
              </w:rPr>
              <w:t>trainers</w:t>
            </w:r>
            <w:proofErr w:type="spellEnd"/>
            <w:r w:rsidR="4EB8C3EB" w:rsidRPr="00A35058">
              <w:rPr>
                <w:rFonts w:eastAsia="Times New Roman" w:cs="Arial"/>
                <w:color w:val="000000"/>
                <w:kern w:val="0"/>
                <w14:ligatures w14:val="none"/>
              </w:rPr>
              <w:t xml:space="preserve"> e nutricionistas).</w:t>
            </w:r>
          </w:p>
          <w:p w14:paraId="2794A422"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7F4003C5"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5F16B2"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F691B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51D53D4"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5DD9FEA"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24CBDE2" w14:textId="42E0EEDE"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[RF010</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Enviar</w:t>
            </w:r>
            <w:proofErr w:type="gramEnd"/>
            <w:r w:rsidR="02B35AD0" w:rsidRPr="23051913">
              <w:rPr>
                <w:b/>
                <w:bCs/>
              </w:rPr>
              <w:t xml:space="preserve"> mensagens no chat</w:t>
            </w:r>
          </w:p>
        </w:tc>
      </w:tr>
      <w:tr w:rsidR="00A35058" w:rsidRPr="00A35058" w14:paraId="14F494D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25C5DC"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124343A" w14:textId="527D15C4"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w:t>
            </w:r>
            <w:r w:rsidR="497312C9" w:rsidRPr="00A35058">
              <w:rPr>
                <w:rFonts w:eastAsia="Times New Roman" w:cs="Arial"/>
                <w:color w:val="000000"/>
                <w:kern w:val="0"/>
                <w14:ligatures w14:val="none"/>
              </w:rPr>
              <w:t xml:space="preserve">sistema permitirá o usuário a </w:t>
            </w:r>
            <w:r w:rsidR="6BF0E2E8" w:rsidRPr="00A35058">
              <w:rPr>
                <w:rFonts w:eastAsia="Times New Roman" w:cs="Arial"/>
                <w:color w:val="000000"/>
                <w:kern w:val="0"/>
                <w14:ligatures w14:val="none"/>
              </w:rPr>
              <w:t>enviar e conversar com o profissional</w:t>
            </w:r>
            <w:r w:rsidR="4413BEE2" w:rsidRPr="00A35058">
              <w:rPr>
                <w:rFonts w:eastAsia="Times New Roman" w:cs="Arial"/>
                <w:color w:val="000000"/>
                <w:kern w:val="0"/>
                <w14:ligatures w14:val="none"/>
              </w:rPr>
              <w:t>,</w:t>
            </w:r>
            <w:r w:rsidR="6BF0E2E8" w:rsidRPr="00A35058">
              <w:rPr>
                <w:rFonts w:eastAsia="Times New Roman" w:cs="Arial"/>
                <w:color w:val="000000"/>
                <w:kern w:val="0"/>
                <w14:ligatures w14:val="none"/>
              </w:rPr>
              <w:t xml:space="preserve"> trocar ideias </w:t>
            </w:r>
            <w:r w:rsidR="64DC154E" w:rsidRPr="00A35058">
              <w:rPr>
                <w:rFonts w:eastAsia="Times New Roman" w:cs="Arial"/>
                <w:color w:val="000000"/>
                <w:kern w:val="0"/>
                <w14:ligatures w14:val="none"/>
              </w:rPr>
              <w:t>e avaliar o seu rendimento.</w:t>
            </w:r>
            <w:r w:rsidR="6BF0E2E8" w:rsidRPr="00A35058">
              <w:rPr>
                <w:rFonts w:eastAsia="Times New Roman" w:cs="Arial"/>
                <w:color w:val="000000"/>
                <w:kern w:val="0"/>
                <w14:ligatures w14:val="none"/>
              </w:rPr>
              <w:t xml:space="preserve"> </w:t>
            </w:r>
          </w:p>
        </w:tc>
      </w:tr>
      <w:tr w:rsidR="00A35058" w:rsidRPr="00A35058" w14:paraId="7EC15EA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FE30F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A8D35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2C4BFDC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B589AD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138D4E3" w14:textId="7A8D23A2" w:rsidR="00A35058" w:rsidRPr="00A35058" w:rsidRDefault="7167E02C" w:rsidP="23051913">
            <w:pPr>
              <w:spacing w:after="0" w:line="240" w:lineRule="auto"/>
              <w:rPr>
                <w:b/>
                <w:bCs/>
                <w:kern w:val="0"/>
                <w14:ligatures w14:val="none"/>
              </w:rPr>
            </w:pPr>
            <w:r w:rsidRPr="00A35058">
              <w:rPr>
                <w:rFonts w:eastAsia="Times New Roman" w:cs="Arial"/>
                <w:b/>
                <w:bCs/>
                <w:color w:val="000000"/>
                <w:kern w:val="0"/>
                <w14:ligatures w14:val="none"/>
              </w:rPr>
              <w:t>[RF011]</w:t>
            </w:r>
            <w:r w:rsidRPr="00A35058">
              <w:rPr>
                <w:rFonts w:ascii="Aptos" w:eastAsia="Times New Roman" w:hAnsi="Aptos" w:cs="Times New Roman"/>
                <w:color w:val="000000"/>
                <w:kern w:val="0"/>
                <w:sz w:val="22"/>
                <w:szCs w:val="22"/>
                <w14:ligatures w14:val="none"/>
              </w:rPr>
              <w:t xml:space="preserve"> </w:t>
            </w:r>
            <w:r w:rsidR="02B35AD0" w:rsidRPr="00C9128A">
              <w:rPr>
                <w:b/>
                <w:bCs/>
              </w:rPr>
              <w:t>Dar feedback</w:t>
            </w:r>
            <w:r w:rsidR="02B35AD0" w:rsidRPr="23051913">
              <w:rPr>
                <w:b/>
                <w:bCs/>
              </w:rPr>
              <w:t xml:space="preserve"> e </w:t>
            </w:r>
            <w:r w:rsidR="02B35AD0" w:rsidRPr="00C9128A">
              <w:rPr>
                <w:b/>
                <w:bCs/>
              </w:rPr>
              <w:t>avaliar</w:t>
            </w:r>
            <w:r w:rsidR="02B35AD0" w:rsidRPr="23051913">
              <w:rPr>
                <w:b/>
                <w:bCs/>
              </w:rPr>
              <w:t xml:space="preserve"> o trabalho do </w:t>
            </w:r>
            <w:proofErr w:type="spellStart"/>
            <w:r w:rsidR="02B35AD0" w:rsidRPr="23051913">
              <w:rPr>
                <w:b/>
                <w:bCs/>
              </w:rPr>
              <w:t>personal</w:t>
            </w:r>
            <w:proofErr w:type="spellEnd"/>
            <w:r w:rsidR="02B35AD0" w:rsidRPr="23051913">
              <w:rPr>
                <w:b/>
                <w:bCs/>
              </w:rPr>
              <w:t xml:space="preserve"> </w:t>
            </w:r>
            <w:proofErr w:type="spellStart"/>
            <w:r w:rsidR="02B35AD0" w:rsidRPr="23051913">
              <w:rPr>
                <w:b/>
                <w:bCs/>
              </w:rPr>
              <w:t>trainer</w:t>
            </w:r>
            <w:proofErr w:type="spellEnd"/>
            <w:r w:rsidR="5722EF45" w:rsidRPr="23051913">
              <w:rPr>
                <w:b/>
                <w:bCs/>
              </w:rPr>
              <w:t>.</w:t>
            </w:r>
          </w:p>
        </w:tc>
      </w:tr>
      <w:tr w:rsidR="00A35058" w:rsidRPr="00A35058" w14:paraId="1A4892F3"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548CB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8A65FBC" w14:textId="3B2A3C28" w:rsidR="00A35058" w:rsidRPr="00A35058" w:rsidRDefault="7167E02C"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permite </w:t>
            </w:r>
            <w:r w:rsidR="2DD6B6EC" w:rsidRPr="00A35058">
              <w:rPr>
                <w:rFonts w:eastAsia="Times New Roman" w:cs="Arial"/>
                <w:color w:val="000000"/>
                <w:kern w:val="0"/>
                <w14:ligatures w14:val="none"/>
              </w:rPr>
              <w:t xml:space="preserve">ao usuário a avaliar e </w:t>
            </w:r>
            <w:r w:rsidR="4106E2F3" w:rsidRPr="00A35058">
              <w:rPr>
                <w:rFonts w:eastAsia="Times New Roman" w:cs="Arial"/>
                <w:color w:val="000000"/>
                <w:kern w:val="0"/>
                <w14:ligatures w14:val="none"/>
              </w:rPr>
              <w:t>dar feedbacks</w:t>
            </w:r>
            <w:r w:rsidR="2DD6B6EC" w:rsidRPr="00A35058">
              <w:rPr>
                <w:rFonts w:eastAsia="Times New Roman" w:cs="Arial"/>
                <w:color w:val="000000"/>
                <w:kern w:val="0"/>
                <w14:ligatures w14:val="none"/>
              </w:rPr>
              <w:t xml:space="preserve"> </w:t>
            </w:r>
            <w:r w:rsidR="6425D950" w:rsidRPr="00A35058">
              <w:rPr>
                <w:rFonts w:eastAsia="Times New Roman" w:cs="Arial"/>
                <w:color w:val="000000"/>
                <w:kern w:val="0"/>
                <w14:ligatures w14:val="none"/>
              </w:rPr>
              <w:t>ao</w:t>
            </w:r>
            <w:r w:rsidR="2DD6B6EC" w:rsidRPr="00A35058">
              <w:rPr>
                <w:rFonts w:eastAsia="Times New Roman" w:cs="Arial"/>
                <w:color w:val="000000"/>
                <w:kern w:val="0"/>
                <w14:ligatures w14:val="none"/>
              </w:rPr>
              <w:t xml:space="preserve"> trabalho do profissional.</w:t>
            </w:r>
          </w:p>
          <w:p w14:paraId="41B36578"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2AE3E5A2"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3A2C6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BC620C4"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2E9D1CC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3ED370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3E647303" w14:textId="16818BDA"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[RF012</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Oferecer</w:t>
            </w:r>
            <w:proofErr w:type="gramEnd"/>
            <w:r w:rsidR="02B35AD0" w:rsidRPr="23051913">
              <w:rPr>
                <w:b/>
                <w:bCs/>
              </w:rPr>
              <w:t xml:space="preserve"> diferentes formas de pagamento</w:t>
            </w:r>
          </w:p>
        </w:tc>
      </w:tr>
      <w:tr w:rsidR="00A35058" w:rsidRPr="00A35058" w14:paraId="34799B8C"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6593D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lastRenderedPageBreak/>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FE6B7D7" w14:textId="30171B41" w:rsidR="00A35058" w:rsidRPr="00A35058" w:rsidRDefault="0CDB31C1"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 xml:space="preserve">O sistema </w:t>
            </w:r>
            <w:r w:rsidR="29EEF362" w:rsidRPr="00A35058">
              <w:rPr>
                <w:rFonts w:eastAsia="Times New Roman" w:cs="Arial"/>
                <w:color w:val="000000"/>
                <w:kern w:val="0"/>
                <w14:ligatures w14:val="none"/>
              </w:rPr>
              <w:t>oferecerá ao usuário diferentes formas de pagamento (cartão de cré</w:t>
            </w:r>
            <w:r w:rsidR="74160E14" w:rsidRPr="00A35058">
              <w:rPr>
                <w:rFonts w:eastAsia="Times New Roman" w:cs="Arial"/>
                <w:color w:val="000000"/>
                <w:kern w:val="0"/>
                <w14:ligatures w14:val="none"/>
              </w:rPr>
              <w:t>dito e débito, boleto, PIX etc.)</w:t>
            </w:r>
          </w:p>
          <w:p w14:paraId="1127872E"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5432F6D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851074D"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791ECB7"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Média</w:t>
            </w:r>
          </w:p>
        </w:tc>
      </w:tr>
      <w:tr w:rsidR="00812FA7" w:rsidRPr="00A35058" w14:paraId="1DF6682E"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235093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7B09FFD" w14:textId="708EA90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[RF013</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Acessar</w:t>
            </w:r>
            <w:proofErr w:type="gramEnd"/>
            <w:r w:rsidR="02B35AD0" w:rsidRPr="23051913">
              <w:rPr>
                <w:b/>
                <w:bCs/>
              </w:rPr>
              <w:t xml:space="preserve"> menu de contratação</w:t>
            </w:r>
          </w:p>
        </w:tc>
      </w:tr>
      <w:tr w:rsidR="00A35058" w:rsidRPr="00A35058" w14:paraId="53E40A9F"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077A31"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E7563B" w14:textId="77777777" w:rsidR="00A35058" w:rsidRPr="00A35058" w:rsidRDefault="471FF6F2" w:rsidP="00A35058">
            <w:pPr>
              <w:spacing w:after="0" w:line="240" w:lineRule="auto"/>
              <w:rPr>
                <w:rFonts w:eastAsia="Times New Roman" w:cs="Arial"/>
                <w:color w:val="000000" w:themeColor="text1"/>
                <w:kern w:val="0"/>
                <w14:ligatures w14:val="none"/>
              </w:rPr>
            </w:pPr>
            <w:r w:rsidRPr="00A35058">
              <w:rPr>
                <w:rFonts w:eastAsia="Times New Roman" w:cs="Arial"/>
                <w:color w:val="000000"/>
                <w:kern w:val="0"/>
                <w14:ligatures w14:val="none"/>
              </w:rPr>
              <w:t>O sistema permitirá o usuário o acesso ao menu de contratação.</w:t>
            </w:r>
          </w:p>
        </w:tc>
      </w:tr>
      <w:tr w:rsidR="00A35058" w:rsidRPr="00A35058" w14:paraId="3F0FF221"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7852E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91112EE"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Alta</w:t>
            </w:r>
          </w:p>
        </w:tc>
      </w:tr>
      <w:tr w:rsidR="00812FA7" w:rsidRPr="00A35058" w14:paraId="4B91BD20"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AAE555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D0D2003" w14:textId="41DFFD46"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b/>
                <w:bCs/>
                <w:color w:val="000000"/>
                <w:kern w:val="0"/>
                <w14:ligatures w14:val="none"/>
              </w:rPr>
              <w:t>[</w:t>
            </w:r>
            <w:r w:rsidR="48FA8550" w:rsidRPr="00A35058">
              <w:rPr>
                <w:rFonts w:eastAsia="Times New Roman" w:cs="Arial"/>
                <w:b/>
                <w:bCs/>
                <w:color w:val="000000"/>
                <w:kern w:val="0"/>
                <w14:ligatures w14:val="none"/>
              </w:rPr>
              <w:t>RF01</w:t>
            </w:r>
            <w:r w:rsidR="62684012" w:rsidRPr="00A35058">
              <w:rPr>
                <w:rFonts w:eastAsia="Times New Roman" w:cs="Arial"/>
                <w:b/>
                <w:bCs/>
                <w:color w:val="000000"/>
                <w:kern w:val="0"/>
                <w14:ligatures w14:val="none"/>
              </w:rPr>
              <w:t>4</w:t>
            </w:r>
            <w:proofErr w:type="gramStart"/>
            <w:r w:rsidRPr="00A35058">
              <w:rPr>
                <w:rFonts w:eastAsia="Times New Roman" w:cs="Arial"/>
                <w:b/>
                <w:bCs/>
                <w:color w:val="000000"/>
                <w:kern w:val="0"/>
                <w14:ligatures w14:val="none"/>
              </w:rPr>
              <w:t>]</w:t>
            </w:r>
            <w:r w:rsidRPr="00A35058">
              <w:rPr>
                <w:rFonts w:ascii="Aptos" w:eastAsia="Times New Roman" w:hAnsi="Aptos" w:cs="Times New Roman"/>
                <w:color w:val="000000"/>
                <w:kern w:val="0"/>
                <w:sz w:val="22"/>
                <w:szCs w:val="22"/>
                <w14:ligatures w14:val="none"/>
              </w:rPr>
              <w:t xml:space="preserve"> </w:t>
            </w:r>
            <w:r w:rsidR="02B35AD0" w:rsidRPr="23051913">
              <w:rPr>
                <w:b/>
                <w:bCs/>
              </w:rPr>
              <w:t>Acessar</w:t>
            </w:r>
            <w:proofErr w:type="gramEnd"/>
            <w:r w:rsidR="02B35AD0" w:rsidRPr="23051913">
              <w:rPr>
                <w:b/>
                <w:bCs/>
              </w:rPr>
              <w:t xml:space="preserve"> barra de pesquisa de profissionais</w:t>
            </w:r>
          </w:p>
        </w:tc>
      </w:tr>
      <w:tr w:rsidR="00A35058" w:rsidRPr="00A35058" w14:paraId="68B1C1BB"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1114AA5"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F69637F"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O sistema oferece uma central de ajuda com FAQ e suporte técnico por e-mail ou chat.</w:t>
            </w:r>
          </w:p>
          <w:p w14:paraId="091AEAE3" w14:textId="77777777" w:rsidR="00A35058" w:rsidRPr="00A35058" w:rsidRDefault="00A35058" w:rsidP="00A35058">
            <w:pPr>
              <w:spacing w:after="0" w:line="240" w:lineRule="auto"/>
              <w:rPr>
                <w:rFonts w:ascii="Times New Roman" w:eastAsia="Times New Roman" w:hAnsi="Times New Roman" w:cs="Times New Roman"/>
                <w:kern w:val="0"/>
                <w14:ligatures w14:val="none"/>
              </w:rPr>
            </w:pPr>
          </w:p>
        </w:tc>
      </w:tr>
      <w:tr w:rsidR="00A35058" w:rsidRPr="00A35058" w14:paraId="1F8DBA66" w14:textId="77777777" w:rsidTr="23051913">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66216C7" w14:textId="77777777" w:rsidR="00A35058" w:rsidRPr="00A35058" w:rsidRDefault="7167E02C" w:rsidP="00A35058">
            <w:pPr>
              <w:spacing w:after="0" w:line="240" w:lineRule="auto"/>
              <w:rPr>
                <w:rFonts w:eastAsia="Arial" w:cs="Arial"/>
                <w:kern w:val="0"/>
                <w14:ligatures w14:val="none"/>
              </w:rPr>
            </w:pPr>
            <w:r w:rsidRPr="2E2DDD5A">
              <w:rPr>
                <w:rFonts w:eastAsia="Arial" w:cs="Arial"/>
                <w:color w:val="000000"/>
                <w:kern w:val="0"/>
                <w14:ligatures w14:val="none"/>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C107CB9" w14:textId="77777777" w:rsidR="00A35058" w:rsidRPr="00A35058" w:rsidRDefault="7167E02C" w:rsidP="00A35058">
            <w:pPr>
              <w:spacing w:after="0" w:line="240" w:lineRule="auto"/>
              <w:rPr>
                <w:rFonts w:ascii="Times New Roman" w:eastAsia="Times New Roman" w:hAnsi="Times New Roman" w:cs="Times New Roman"/>
                <w:kern w:val="0"/>
                <w14:ligatures w14:val="none"/>
              </w:rPr>
            </w:pPr>
            <w:r w:rsidRPr="00A35058">
              <w:rPr>
                <w:rFonts w:eastAsia="Times New Roman" w:cs="Arial"/>
                <w:color w:val="000000"/>
                <w:kern w:val="0"/>
                <w14:ligatures w14:val="none"/>
              </w:rPr>
              <w:t>Baixo</w:t>
            </w:r>
          </w:p>
        </w:tc>
      </w:tr>
      <w:tr w:rsidR="23051913" w14:paraId="7DDB499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7CE2AA2"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BA281B7" w14:textId="10973CAF" w:rsidR="23051913" w:rsidRDefault="23051913" w:rsidP="23051913">
            <w:pPr>
              <w:spacing w:after="0" w:line="240" w:lineRule="auto"/>
              <w:rPr>
                <w:rFonts w:ascii="Aptos" w:eastAsia="Times New Roman" w:hAnsi="Aptos" w:cs="Times New Roman"/>
                <w:b/>
                <w:bCs/>
                <w:color w:val="000000" w:themeColor="text1"/>
              </w:rPr>
            </w:pPr>
            <w:r w:rsidRPr="23051913">
              <w:rPr>
                <w:rFonts w:eastAsia="Times New Roman" w:cs="Arial"/>
                <w:b/>
                <w:bCs/>
                <w:color w:val="000000" w:themeColor="text1"/>
              </w:rPr>
              <w:t>[RF01</w:t>
            </w:r>
            <w:r w:rsidR="2DD7EA28" w:rsidRPr="23051913">
              <w:rPr>
                <w:rFonts w:eastAsia="Times New Roman" w:cs="Arial"/>
                <w:b/>
                <w:bCs/>
                <w:color w:val="000000" w:themeColor="text1"/>
              </w:rPr>
              <w:t>5</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0A869B8B" w:rsidRPr="23051913">
              <w:rPr>
                <w:rFonts w:ascii="Aptos" w:eastAsia="Times New Roman" w:hAnsi="Aptos" w:cs="Times New Roman"/>
                <w:b/>
                <w:bCs/>
                <w:color w:val="000000" w:themeColor="text1"/>
              </w:rPr>
              <w:t>Contratar</w:t>
            </w:r>
            <w:proofErr w:type="gramEnd"/>
            <w:r w:rsidR="0A869B8B" w:rsidRPr="23051913">
              <w:rPr>
                <w:rFonts w:ascii="Aptos" w:eastAsia="Times New Roman" w:hAnsi="Aptos" w:cs="Times New Roman"/>
                <w:b/>
                <w:bCs/>
                <w:color w:val="000000" w:themeColor="text1"/>
              </w:rPr>
              <w:t xml:space="preserve"> profissionais.</w:t>
            </w:r>
          </w:p>
        </w:tc>
      </w:tr>
      <w:tr w:rsidR="23051913" w14:paraId="14FBB655"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3977AF"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D482C9" w14:textId="7225558B" w:rsidR="3D5B7B32" w:rsidRDefault="3D5B7B32" w:rsidP="23051913">
            <w:pPr>
              <w:spacing w:after="0" w:line="240" w:lineRule="auto"/>
            </w:pPr>
            <w:r w:rsidRPr="23051913">
              <w:rPr>
                <w:rFonts w:eastAsia="Times New Roman" w:cs="Arial"/>
                <w:color w:val="000000" w:themeColor="text1"/>
              </w:rPr>
              <w:t>O sistema deverá prover a funcionalidade de contratação de profissionais.</w:t>
            </w:r>
          </w:p>
          <w:p w14:paraId="33D61FAB" w14:textId="77777777" w:rsidR="23051913" w:rsidRDefault="23051913" w:rsidP="23051913">
            <w:pPr>
              <w:spacing w:after="0" w:line="240" w:lineRule="auto"/>
              <w:rPr>
                <w:rFonts w:ascii="Times New Roman" w:eastAsia="Times New Roman" w:hAnsi="Times New Roman" w:cs="Times New Roman"/>
              </w:rPr>
            </w:pPr>
          </w:p>
        </w:tc>
      </w:tr>
      <w:tr w:rsidR="23051913" w14:paraId="7F18A5A3"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0A91F9"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13488E" w14:textId="338B77CD" w:rsidR="12CA8A95" w:rsidRDefault="12CA8A95" w:rsidP="23051913">
            <w:pPr>
              <w:spacing w:after="0" w:line="240" w:lineRule="auto"/>
              <w:rPr>
                <w:rFonts w:eastAsia="Times New Roman" w:cs="Arial"/>
                <w:color w:val="000000" w:themeColor="text1"/>
              </w:rPr>
            </w:pPr>
            <w:r w:rsidRPr="23051913">
              <w:rPr>
                <w:rFonts w:eastAsia="Times New Roman" w:cs="Arial"/>
                <w:color w:val="000000" w:themeColor="text1"/>
              </w:rPr>
              <w:t>Alta</w:t>
            </w:r>
          </w:p>
        </w:tc>
      </w:tr>
      <w:tr w:rsidR="23051913" w14:paraId="1772E40F"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CC73981"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506A6DE8" w14:textId="39720DD7" w:rsidR="23051913" w:rsidRDefault="23051913" w:rsidP="23051913">
            <w:pPr>
              <w:spacing w:after="0" w:line="240" w:lineRule="auto"/>
              <w:rPr>
                <w:b/>
                <w:bCs/>
              </w:rPr>
            </w:pPr>
            <w:r w:rsidRPr="23051913">
              <w:rPr>
                <w:rFonts w:eastAsia="Times New Roman" w:cs="Arial"/>
                <w:b/>
                <w:bCs/>
                <w:color w:val="000000" w:themeColor="text1"/>
              </w:rPr>
              <w:t>[RF01</w:t>
            </w:r>
            <w:r w:rsidR="70E4CABE" w:rsidRPr="23051913">
              <w:rPr>
                <w:rFonts w:eastAsia="Times New Roman" w:cs="Arial"/>
                <w:b/>
                <w:bCs/>
                <w:color w:val="000000" w:themeColor="text1"/>
              </w:rPr>
              <w:t>6</w:t>
            </w:r>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54185B97" w:rsidRPr="23051913">
              <w:rPr>
                <w:b/>
                <w:bCs/>
              </w:rPr>
              <w:t>Permitir Visualização de metas diárias a se cumprirem.</w:t>
            </w:r>
          </w:p>
        </w:tc>
      </w:tr>
      <w:tr w:rsidR="23051913" w14:paraId="6D31474A"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5798A3"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7E36A51" w14:textId="5E30AF12"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O sistema</w:t>
            </w:r>
            <w:r w:rsidR="4D0CB41F" w:rsidRPr="23051913">
              <w:rPr>
                <w:rFonts w:eastAsia="Times New Roman" w:cs="Arial"/>
                <w:color w:val="000000" w:themeColor="text1"/>
              </w:rPr>
              <w:t xml:space="preserve"> deve prover uma tela para visualização de suas metas diárias definidas.</w:t>
            </w:r>
          </w:p>
          <w:p w14:paraId="045941C3" w14:textId="77777777" w:rsidR="23051913" w:rsidRDefault="23051913" w:rsidP="23051913">
            <w:pPr>
              <w:spacing w:after="0" w:line="240" w:lineRule="auto"/>
              <w:rPr>
                <w:rFonts w:ascii="Times New Roman" w:eastAsia="Times New Roman" w:hAnsi="Times New Roman" w:cs="Times New Roman"/>
              </w:rPr>
            </w:pPr>
          </w:p>
        </w:tc>
      </w:tr>
      <w:tr w:rsidR="23051913" w14:paraId="0BFBADB3"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51066C6"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1CAC26C" w14:textId="57A9D2A1" w:rsidR="06D21305" w:rsidRDefault="06D21305" w:rsidP="23051913">
            <w:pPr>
              <w:spacing w:after="0" w:line="240" w:lineRule="auto"/>
              <w:rPr>
                <w:rFonts w:eastAsia="Times New Roman" w:cs="Arial"/>
                <w:color w:val="000000" w:themeColor="text1"/>
              </w:rPr>
            </w:pPr>
            <w:r w:rsidRPr="23051913">
              <w:rPr>
                <w:rFonts w:eastAsia="Times New Roman" w:cs="Arial"/>
                <w:color w:val="000000" w:themeColor="text1"/>
              </w:rPr>
              <w:t>Média</w:t>
            </w:r>
          </w:p>
        </w:tc>
      </w:tr>
      <w:tr w:rsidR="23051913" w14:paraId="3A555DC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46E9CEB9"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6A869E83" w14:textId="0A2F877A" w:rsidR="23051913" w:rsidRDefault="23051913" w:rsidP="23051913">
            <w:pPr>
              <w:spacing w:after="0" w:line="240" w:lineRule="auto"/>
              <w:rPr>
                <w:b/>
                <w:bCs/>
              </w:rPr>
            </w:pPr>
            <w:r w:rsidRPr="23051913">
              <w:rPr>
                <w:rFonts w:eastAsia="Times New Roman" w:cs="Arial"/>
                <w:b/>
                <w:bCs/>
                <w:color w:val="000000" w:themeColor="text1"/>
              </w:rPr>
              <w:t>[RF01</w:t>
            </w:r>
            <w:r w:rsidR="23FD2750" w:rsidRPr="23051913">
              <w:rPr>
                <w:rFonts w:eastAsia="Times New Roman" w:cs="Arial"/>
                <w:b/>
                <w:bCs/>
                <w:color w:val="000000" w:themeColor="text1"/>
              </w:rPr>
              <w:t>7</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58BE7C61" w:rsidRPr="23051913">
              <w:rPr>
                <w:b/>
                <w:bCs/>
              </w:rPr>
              <w:t>Prover</w:t>
            </w:r>
            <w:proofErr w:type="gramEnd"/>
            <w:r w:rsidR="58BE7C61" w:rsidRPr="23051913">
              <w:rPr>
                <w:b/>
                <w:bCs/>
              </w:rPr>
              <w:t xml:space="preserve"> ferramenta de anexo de imagens ao seu perfil.</w:t>
            </w:r>
          </w:p>
        </w:tc>
      </w:tr>
      <w:tr w:rsidR="23051913" w14:paraId="05A480EA"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CA320B3"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3BCDE7" w14:textId="1E8AEF9C"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 xml:space="preserve">O sistema </w:t>
            </w:r>
            <w:r w:rsidR="2101EFFE" w:rsidRPr="23051913">
              <w:rPr>
                <w:rFonts w:eastAsia="Times New Roman" w:cs="Arial"/>
                <w:color w:val="000000" w:themeColor="text1"/>
              </w:rPr>
              <w:t>deve oferecer para qualquer um de seus usuários o anexo de imagens ao seu perfil.</w:t>
            </w:r>
          </w:p>
          <w:p w14:paraId="45A1B327" w14:textId="77777777" w:rsidR="23051913" w:rsidRDefault="23051913" w:rsidP="23051913">
            <w:pPr>
              <w:spacing w:after="0" w:line="240" w:lineRule="auto"/>
              <w:rPr>
                <w:rFonts w:ascii="Times New Roman" w:eastAsia="Times New Roman" w:hAnsi="Times New Roman" w:cs="Times New Roman"/>
              </w:rPr>
            </w:pPr>
          </w:p>
        </w:tc>
      </w:tr>
      <w:tr w:rsidR="23051913" w14:paraId="305E95B1"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0617495"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E35EF8"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Baixo</w:t>
            </w:r>
          </w:p>
        </w:tc>
      </w:tr>
      <w:tr w:rsidR="23051913" w14:paraId="6E54ADD2"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28AA2086"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b/>
                <w:bCs/>
                <w:color w:val="000000" w:themeColor="text1"/>
              </w:rPr>
              <w:t>Requisitos:</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0392FDCE" w14:textId="44B09B20" w:rsidR="23051913" w:rsidRDefault="23051913" w:rsidP="23051913">
            <w:pPr>
              <w:spacing w:after="0" w:line="240" w:lineRule="auto"/>
              <w:rPr>
                <w:b/>
                <w:bCs/>
              </w:rPr>
            </w:pPr>
            <w:r w:rsidRPr="23051913">
              <w:rPr>
                <w:rFonts w:eastAsia="Times New Roman" w:cs="Arial"/>
                <w:b/>
                <w:bCs/>
                <w:color w:val="000000" w:themeColor="text1"/>
              </w:rPr>
              <w:t>[RF01</w:t>
            </w:r>
            <w:r w:rsidR="059A1389" w:rsidRPr="23051913">
              <w:rPr>
                <w:rFonts w:eastAsia="Times New Roman" w:cs="Arial"/>
                <w:b/>
                <w:bCs/>
                <w:color w:val="000000" w:themeColor="text1"/>
              </w:rPr>
              <w:t>8</w:t>
            </w:r>
            <w:proofErr w:type="gramStart"/>
            <w:r w:rsidRPr="23051913">
              <w:rPr>
                <w:rFonts w:eastAsia="Times New Roman" w:cs="Arial"/>
                <w:b/>
                <w:bCs/>
                <w:color w:val="000000" w:themeColor="text1"/>
              </w:rPr>
              <w:t>]</w:t>
            </w:r>
            <w:r w:rsidRPr="23051913">
              <w:rPr>
                <w:rFonts w:ascii="Aptos" w:eastAsia="Times New Roman" w:hAnsi="Aptos" w:cs="Times New Roman"/>
                <w:color w:val="000000" w:themeColor="text1"/>
                <w:sz w:val="22"/>
                <w:szCs w:val="22"/>
              </w:rPr>
              <w:t xml:space="preserve"> </w:t>
            </w:r>
            <w:r w:rsidR="0EB9A838" w:rsidRPr="23051913">
              <w:rPr>
                <w:b/>
                <w:bCs/>
              </w:rPr>
              <w:t>Prover</w:t>
            </w:r>
            <w:proofErr w:type="gramEnd"/>
            <w:r w:rsidR="0EB9A838" w:rsidRPr="23051913">
              <w:rPr>
                <w:b/>
                <w:bCs/>
              </w:rPr>
              <w:t xml:space="preserve"> um sistema de múltiplos manejos de clientes.</w:t>
            </w:r>
          </w:p>
        </w:tc>
      </w:tr>
      <w:tr w:rsidR="23051913" w14:paraId="6702339E"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427AAB" w14:textId="77777777" w:rsidR="23051913" w:rsidRDefault="23051913" w:rsidP="23051913">
            <w:pPr>
              <w:spacing w:after="0" w:line="240" w:lineRule="auto"/>
              <w:rPr>
                <w:rFonts w:ascii="Times New Roman" w:eastAsia="Times New Roman" w:hAnsi="Times New Roman" w:cs="Times New Roman"/>
              </w:rPr>
            </w:pPr>
            <w:r w:rsidRPr="23051913">
              <w:rPr>
                <w:rFonts w:eastAsia="Times New Roman" w:cs="Arial"/>
                <w:color w:val="000000" w:themeColor="text1"/>
              </w:rPr>
              <w:t>Descrição:</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4B09516" w14:textId="02DC3163" w:rsidR="23051913" w:rsidRDefault="23051913" w:rsidP="23051913">
            <w:pPr>
              <w:spacing w:after="0" w:line="240" w:lineRule="auto"/>
              <w:rPr>
                <w:rFonts w:eastAsia="Times New Roman" w:cs="Arial"/>
                <w:color w:val="000000" w:themeColor="text1"/>
              </w:rPr>
            </w:pPr>
            <w:r w:rsidRPr="23051913">
              <w:rPr>
                <w:rFonts w:eastAsia="Times New Roman" w:cs="Arial"/>
                <w:color w:val="000000" w:themeColor="text1"/>
              </w:rPr>
              <w:t xml:space="preserve">O sistema </w:t>
            </w:r>
            <w:r w:rsidR="3B1A5116" w:rsidRPr="23051913">
              <w:rPr>
                <w:rFonts w:eastAsia="Times New Roman" w:cs="Arial"/>
                <w:color w:val="000000" w:themeColor="text1"/>
              </w:rPr>
              <w:t>deve oferecer um sistema em que o usuário profissional poderá manejar múltiplos cli</w:t>
            </w:r>
            <w:r w:rsidR="580B7917" w:rsidRPr="23051913">
              <w:rPr>
                <w:rFonts w:eastAsia="Times New Roman" w:cs="Arial"/>
                <w:color w:val="000000" w:themeColor="text1"/>
              </w:rPr>
              <w:t>entes de uma vez só.</w:t>
            </w:r>
          </w:p>
          <w:p w14:paraId="3A11F1FD" w14:textId="77777777" w:rsidR="23051913" w:rsidRDefault="23051913" w:rsidP="23051913">
            <w:pPr>
              <w:spacing w:after="0" w:line="240" w:lineRule="auto"/>
              <w:rPr>
                <w:rFonts w:ascii="Times New Roman" w:eastAsia="Times New Roman" w:hAnsi="Times New Roman" w:cs="Times New Roman"/>
              </w:rPr>
            </w:pPr>
          </w:p>
        </w:tc>
      </w:tr>
      <w:tr w:rsidR="23051913" w14:paraId="63B1448D" w14:textId="77777777" w:rsidTr="23051913">
        <w:trPr>
          <w:trHeight w:val="300"/>
        </w:trPr>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854041" w14:textId="77777777" w:rsidR="23051913" w:rsidRDefault="23051913" w:rsidP="23051913">
            <w:pPr>
              <w:spacing w:after="0" w:line="240" w:lineRule="auto"/>
              <w:rPr>
                <w:rFonts w:eastAsia="Arial" w:cs="Arial"/>
              </w:rPr>
            </w:pPr>
            <w:r w:rsidRPr="23051913">
              <w:rPr>
                <w:rFonts w:eastAsia="Arial" w:cs="Arial"/>
                <w:color w:val="000000" w:themeColor="text1"/>
              </w:rPr>
              <w:t>Prioridade</w:t>
            </w:r>
          </w:p>
        </w:tc>
        <w:tc>
          <w:tcPr>
            <w:tcW w:w="6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0D54018" w14:textId="443FFE3B" w:rsidR="725D4A3C" w:rsidRDefault="725D4A3C" w:rsidP="23051913">
            <w:pPr>
              <w:spacing w:after="0" w:line="240" w:lineRule="auto"/>
              <w:rPr>
                <w:rFonts w:eastAsia="Times New Roman" w:cs="Arial"/>
                <w:color w:val="000000" w:themeColor="text1"/>
              </w:rPr>
            </w:pPr>
            <w:r w:rsidRPr="23051913">
              <w:rPr>
                <w:rFonts w:eastAsia="Times New Roman" w:cs="Arial"/>
                <w:color w:val="000000" w:themeColor="text1"/>
              </w:rPr>
              <w:t>Média</w:t>
            </w:r>
          </w:p>
        </w:tc>
      </w:tr>
    </w:tbl>
    <w:p w14:paraId="2443D4E0" w14:textId="387034A2" w:rsidR="00A57615" w:rsidRDefault="00A57615" w:rsidP="515FF9BA">
      <w:pPr>
        <w:spacing w:after="0" w:line="240" w:lineRule="auto"/>
      </w:pPr>
    </w:p>
    <w:p w14:paraId="19D6791C" w14:textId="77777777" w:rsidR="00267CC8" w:rsidRDefault="00267CC8" w:rsidP="2B319210">
      <w:pPr>
        <w:spacing w:after="0" w:line="240" w:lineRule="auto"/>
        <w:rPr>
          <w:rFonts w:eastAsia="Arial" w:cs="Arial"/>
        </w:rPr>
      </w:pPr>
    </w:p>
    <w:p w14:paraId="25F2E820" w14:textId="2B60376F" w:rsidR="00D35086" w:rsidRPr="00D36A2A" w:rsidRDefault="00B31F74" w:rsidP="23051913">
      <w:pPr>
        <w:pStyle w:val="Ttulo3"/>
        <w:spacing w:after="240"/>
        <w:rPr>
          <w:rFonts w:ascii="Arial" w:eastAsia="Arial" w:hAnsi="Arial" w:cs="Arial"/>
          <w:b/>
          <w:bCs/>
          <w:color w:val="auto"/>
          <w:sz w:val="28"/>
          <w:szCs w:val="28"/>
        </w:rPr>
      </w:pPr>
      <w:bookmarkStart w:id="12" w:name="_Toc215050743"/>
      <w:r w:rsidRPr="23051913">
        <w:rPr>
          <w:rFonts w:ascii="Arial" w:eastAsia="Arial" w:hAnsi="Arial" w:cs="Arial"/>
          <w:b/>
          <w:bCs/>
          <w:color w:val="auto"/>
          <w:sz w:val="28"/>
          <w:szCs w:val="28"/>
        </w:rPr>
        <w:t>2.1.</w:t>
      </w:r>
      <w:r w:rsidR="00D36A2A" w:rsidRPr="23051913">
        <w:rPr>
          <w:rFonts w:ascii="Arial" w:eastAsia="Arial" w:hAnsi="Arial" w:cs="Arial"/>
          <w:b/>
          <w:bCs/>
          <w:color w:val="auto"/>
          <w:sz w:val="28"/>
          <w:szCs w:val="28"/>
        </w:rPr>
        <w:t>6</w:t>
      </w:r>
      <w:r w:rsidRPr="23051913">
        <w:rPr>
          <w:rFonts w:ascii="Arial" w:eastAsia="Arial" w:hAnsi="Arial" w:cs="Arial"/>
          <w:b/>
          <w:bCs/>
          <w:color w:val="auto"/>
          <w:sz w:val="28"/>
          <w:szCs w:val="28"/>
        </w:rPr>
        <w:t xml:space="preserve"> </w:t>
      </w:r>
      <w:r w:rsidR="004A4D1A" w:rsidRPr="23051913">
        <w:rPr>
          <w:rFonts w:ascii="Arial" w:eastAsia="Arial" w:hAnsi="Arial" w:cs="Arial"/>
          <w:b/>
          <w:bCs/>
          <w:color w:val="auto"/>
          <w:sz w:val="28"/>
          <w:szCs w:val="28"/>
        </w:rPr>
        <w:t>Especificação dos</w:t>
      </w:r>
      <w:r w:rsidRPr="23051913">
        <w:rPr>
          <w:rFonts w:ascii="Arial" w:eastAsia="Arial" w:hAnsi="Arial" w:cs="Arial"/>
          <w:b/>
          <w:bCs/>
          <w:color w:val="auto"/>
          <w:sz w:val="28"/>
          <w:szCs w:val="28"/>
        </w:rPr>
        <w:t xml:space="preserve"> Requisitos não funcionais</w:t>
      </w:r>
      <w:bookmarkEnd w:id="12"/>
    </w:p>
    <w:p w14:paraId="7570E1EC" w14:textId="531386CF" w:rsidR="00EE7B18" w:rsidRPr="00EE7B18" w:rsidRDefault="00EE7B18" w:rsidP="23051913">
      <w:pPr>
        <w:spacing w:after="120" w:line="360" w:lineRule="auto"/>
        <w:ind w:firstLine="709"/>
        <w:jc w:val="both"/>
        <w:rPr>
          <w:rFonts w:eastAsia="Times New Roman" w:cs="Arial"/>
        </w:rPr>
      </w:pPr>
      <w:r w:rsidRPr="23051913">
        <w:rPr>
          <w:rFonts w:eastAsia="Times New Roman" w:cs="Arial"/>
        </w:rPr>
        <w:t>Enquanto os Requisitos Funcionais definem o que o MCS deve fazer (suas funcionalidades), os Requisitos Não Funcionais (</w:t>
      </w:r>
      <w:proofErr w:type="spellStart"/>
      <w:r w:rsidRPr="23051913">
        <w:rPr>
          <w:rFonts w:eastAsia="Times New Roman" w:cs="Arial"/>
        </w:rPr>
        <w:t>RNF</w:t>
      </w:r>
      <w:r w:rsidR="00EC6CDC" w:rsidRPr="23051913">
        <w:rPr>
          <w:rFonts w:eastAsia="Times New Roman" w:cs="Arial"/>
        </w:rPr>
        <w:t>s</w:t>
      </w:r>
      <w:proofErr w:type="spellEnd"/>
      <w:r w:rsidRPr="23051913">
        <w:rPr>
          <w:rFonts w:eastAsia="Times New Roman" w:cs="Arial"/>
        </w:rPr>
        <w:t>) definem o quão bem o sistema deve fazer. Conforme o IEEE (</w:t>
      </w:r>
      <w:proofErr w:type="spellStart"/>
      <w:r w:rsidRPr="23051913">
        <w:rPr>
          <w:rFonts w:eastAsia="Times New Roman" w:cs="Arial"/>
        </w:rPr>
        <w:t>Institute</w:t>
      </w:r>
      <w:proofErr w:type="spellEnd"/>
      <w:r w:rsidRPr="23051913">
        <w:rPr>
          <w:rFonts w:eastAsia="Times New Roman" w:cs="Arial"/>
        </w:rPr>
        <w:t xml:space="preserve"> </w:t>
      </w:r>
      <w:proofErr w:type="spellStart"/>
      <w:r w:rsidRPr="23051913">
        <w:rPr>
          <w:rFonts w:eastAsia="Times New Roman" w:cs="Arial"/>
        </w:rPr>
        <w:t>of</w:t>
      </w:r>
      <w:proofErr w:type="spellEnd"/>
      <w:r w:rsidRPr="23051913">
        <w:rPr>
          <w:rFonts w:eastAsia="Times New Roman" w:cs="Arial"/>
        </w:rPr>
        <w:t xml:space="preserve"> </w:t>
      </w:r>
      <w:proofErr w:type="spellStart"/>
      <w:r w:rsidRPr="23051913">
        <w:rPr>
          <w:rFonts w:eastAsia="Times New Roman" w:cs="Arial"/>
        </w:rPr>
        <w:t>Electrical</w:t>
      </w:r>
      <w:proofErr w:type="spellEnd"/>
      <w:r w:rsidRPr="23051913">
        <w:rPr>
          <w:rFonts w:eastAsia="Times New Roman" w:cs="Arial"/>
        </w:rPr>
        <w:t xml:space="preserve"> </w:t>
      </w:r>
      <w:proofErr w:type="spellStart"/>
      <w:r w:rsidRPr="23051913">
        <w:rPr>
          <w:rFonts w:eastAsia="Times New Roman" w:cs="Arial"/>
        </w:rPr>
        <w:t>and</w:t>
      </w:r>
      <w:proofErr w:type="spellEnd"/>
      <w:r w:rsidRPr="23051913">
        <w:rPr>
          <w:rFonts w:eastAsia="Times New Roman" w:cs="Arial"/>
        </w:rPr>
        <w:t xml:space="preserve"> </w:t>
      </w:r>
      <w:proofErr w:type="spellStart"/>
      <w:r w:rsidRPr="23051913">
        <w:rPr>
          <w:rFonts w:eastAsia="Times New Roman" w:cs="Arial"/>
        </w:rPr>
        <w:t>Electronics</w:t>
      </w:r>
      <w:proofErr w:type="spellEnd"/>
      <w:r w:rsidRPr="23051913">
        <w:rPr>
          <w:rFonts w:eastAsia="Times New Roman" w:cs="Arial"/>
        </w:rPr>
        <w:t xml:space="preserve"> </w:t>
      </w:r>
      <w:proofErr w:type="spellStart"/>
      <w:r w:rsidRPr="23051913">
        <w:rPr>
          <w:rFonts w:eastAsia="Times New Roman" w:cs="Arial"/>
        </w:rPr>
        <w:t>Engineers</w:t>
      </w:r>
      <w:proofErr w:type="spellEnd"/>
      <w:r w:rsidRPr="23051913">
        <w:rPr>
          <w:rFonts w:eastAsia="Times New Roman" w:cs="Arial"/>
        </w:rPr>
        <w:t xml:space="preserve">), os </w:t>
      </w:r>
      <w:proofErr w:type="spellStart"/>
      <w:r w:rsidRPr="23051913">
        <w:rPr>
          <w:rFonts w:eastAsia="Times New Roman" w:cs="Arial"/>
        </w:rPr>
        <w:t>RNFs</w:t>
      </w:r>
      <w:proofErr w:type="spellEnd"/>
      <w:r w:rsidRPr="23051913">
        <w:rPr>
          <w:rFonts w:eastAsia="Times New Roman" w:cs="Arial"/>
        </w:rPr>
        <w:t xml:space="preserve"> especificam critérios que podem ser usados para julgar a operação de um sistema, e não suas funcionalidades específicas. Eles atuam como restrições e critérios de qualidade que garantem que o software seja útil, confiável e eficiente.</w:t>
      </w:r>
    </w:p>
    <w:p w14:paraId="06980E81" w14:textId="2F279475" w:rsidR="00EE7B18" w:rsidRDefault="00EE7B18" w:rsidP="23051913">
      <w:pPr>
        <w:spacing w:after="120" w:line="360" w:lineRule="auto"/>
        <w:ind w:firstLine="709"/>
        <w:jc w:val="both"/>
        <w:rPr>
          <w:rFonts w:eastAsia="Times New Roman" w:cs="Arial"/>
        </w:rPr>
      </w:pPr>
      <w:r w:rsidRPr="23051913">
        <w:rPr>
          <w:rFonts w:eastAsia="Times New Roman" w:cs="Arial"/>
        </w:rPr>
        <w:lastRenderedPageBreak/>
        <w:t xml:space="preserve">Para o </w:t>
      </w:r>
      <w:r w:rsidR="00D73C2C" w:rsidRPr="23051913">
        <w:rPr>
          <w:rFonts w:eastAsia="Times New Roman" w:cs="Arial"/>
        </w:rPr>
        <w:t>MCS</w:t>
      </w:r>
      <w:r w:rsidRPr="23051913">
        <w:rPr>
          <w:rFonts w:eastAsia="Times New Roman" w:cs="Arial"/>
        </w:rPr>
        <w:t xml:space="preserve">, os </w:t>
      </w:r>
      <w:proofErr w:type="spellStart"/>
      <w:r w:rsidRPr="23051913">
        <w:rPr>
          <w:rFonts w:eastAsia="Times New Roman" w:cs="Arial"/>
        </w:rPr>
        <w:t>RNF</w:t>
      </w:r>
      <w:r w:rsidR="00EC6CDC" w:rsidRPr="23051913">
        <w:rPr>
          <w:rFonts w:eastAsia="Times New Roman" w:cs="Arial"/>
        </w:rPr>
        <w:t>s</w:t>
      </w:r>
      <w:proofErr w:type="spellEnd"/>
      <w:r w:rsidRPr="23051913">
        <w:rPr>
          <w:rFonts w:eastAsia="Times New Roman" w:cs="Arial"/>
        </w:rPr>
        <w:t xml:space="preserve"> são cruciais para manter a confiança e a fidelização que o software busca promover. Um sistema lento, inseguro ou difícil de usar frustraria tanto o aluno quanto o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neutralizando o objetivo central do projeto de aumentar a retenção.</w:t>
      </w:r>
    </w:p>
    <w:p w14:paraId="41C9B3E5" w14:textId="5CC6F578" w:rsidR="00196323" w:rsidRPr="001B4399" w:rsidRDefault="00473594" w:rsidP="23051913">
      <w:pPr>
        <w:spacing w:after="120" w:line="360" w:lineRule="auto"/>
        <w:ind w:firstLine="709"/>
        <w:jc w:val="both"/>
        <w:rPr>
          <w:rFonts w:eastAsia="Times New Roman" w:cs="Arial"/>
        </w:rPr>
      </w:pPr>
      <w:r w:rsidRPr="23051913">
        <w:rPr>
          <w:rFonts w:eastAsia="Times New Roman" w:cs="Arial"/>
        </w:rPr>
        <w:t>A seguir, estão</w:t>
      </w:r>
      <w:r w:rsidR="00A5324A" w:rsidRPr="23051913">
        <w:rPr>
          <w:rFonts w:eastAsia="Times New Roman" w:cs="Arial"/>
        </w:rPr>
        <w:t xml:space="preserve"> detalhados os Requisitos Não Funcionais</w:t>
      </w:r>
      <w:r w:rsidR="001B4399" w:rsidRPr="23051913">
        <w:rPr>
          <w:rFonts w:eastAsia="Times New Roman" w:cs="Arial"/>
        </w:rPr>
        <w:t xml:space="preserve"> </w:t>
      </w:r>
      <w:r w:rsidR="00EA5DED" w:rsidRPr="23051913">
        <w:rPr>
          <w:rFonts w:eastAsia="Times New Roman" w:cs="Arial"/>
        </w:rPr>
        <w:t xml:space="preserve">que definem </w:t>
      </w:r>
      <w:r w:rsidR="00F62124" w:rsidRPr="23051913">
        <w:rPr>
          <w:rFonts w:eastAsia="Times New Roman" w:cs="Arial"/>
        </w:rPr>
        <w:t xml:space="preserve">o quão bem </w:t>
      </w:r>
      <w:r w:rsidR="001B4399" w:rsidRPr="23051913">
        <w:rPr>
          <w:rFonts w:eastAsia="Times New Roman" w:cs="Arial"/>
        </w:rPr>
        <w:t>o sistema vai MCS vai funcionar:</w:t>
      </w:r>
    </w:p>
    <w:p w14:paraId="12A8A68B" w14:textId="12B3EFCD" w:rsidR="515FF9BA" w:rsidRDefault="515FF9BA" w:rsidP="515FF9BA">
      <w:pPr>
        <w:spacing w:beforeAutospacing="1" w:afterAutospacing="1" w:line="240" w:lineRule="auto"/>
        <w:rPr>
          <w:rFonts w:eastAsia="Times New Roman" w:cs="Arial"/>
        </w:rPr>
      </w:pPr>
    </w:p>
    <w:tbl>
      <w:tblPr>
        <w:tblW w:w="7368" w:type="dxa"/>
        <w:tblCellMar>
          <w:top w:w="15" w:type="dxa"/>
          <w:left w:w="15" w:type="dxa"/>
          <w:bottom w:w="15" w:type="dxa"/>
          <w:right w:w="15" w:type="dxa"/>
        </w:tblCellMar>
        <w:tblLook w:val="04A0" w:firstRow="1" w:lastRow="0" w:firstColumn="1" w:lastColumn="0" w:noHBand="0" w:noVBand="1"/>
      </w:tblPr>
      <w:tblGrid>
        <w:gridCol w:w="1590"/>
        <w:gridCol w:w="5778"/>
      </w:tblGrid>
      <w:tr w:rsidR="00196323" w:rsidRPr="00A35058" w14:paraId="6699B807"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770BB4CE" w14:textId="77777777" w:rsidR="00196323" w:rsidRPr="00A35058" w:rsidRDefault="00196323" w:rsidP="000639A3">
            <w:pPr>
              <w:spacing w:after="0" w:line="240" w:lineRule="auto"/>
              <w:rPr>
                <w:rFonts w:eastAsia="Arial" w:cs="Arial"/>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hideMark/>
          </w:tcPr>
          <w:p w14:paraId="17244C8F" w14:textId="04FF3B32" w:rsidR="00196323" w:rsidRPr="00A35058" w:rsidRDefault="00196323" w:rsidP="000639A3">
            <w:pPr>
              <w:spacing w:after="0" w:line="240" w:lineRule="auto"/>
              <w:rPr>
                <w:rFonts w:eastAsia="Arial" w:cs="Arial"/>
                <w:b/>
                <w:kern w:val="0"/>
                <w14:ligatures w14:val="none"/>
              </w:rPr>
            </w:pPr>
            <w:r w:rsidRPr="36219AEA">
              <w:rPr>
                <w:rFonts w:eastAsia="Arial" w:cs="Arial"/>
                <w:b/>
                <w:color w:val="000000"/>
                <w:kern w:val="0"/>
                <w14:ligatures w14:val="none"/>
              </w:rPr>
              <w:t>[RF</w:t>
            </w:r>
            <w:r w:rsidR="006575DE" w:rsidRPr="36219AEA">
              <w:rPr>
                <w:rFonts w:eastAsia="Arial" w:cs="Arial"/>
                <w:b/>
                <w:color w:val="000000"/>
                <w:kern w:val="0"/>
                <w14:ligatures w14:val="none"/>
              </w:rPr>
              <w:t>N</w:t>
            </w:r>
            <w:r w:rsidRPr="36219AEA">
              <w:rPr>
                <w:rFonts w:eastAsia="Arial" w:cs="Arial"/>
                <w:b/>
                <w:color w:val="000000"/>
                <w:kern w:val="0"/>
                <w14:ligatures w14:val="none"/>
              </w:rPr>
              <w:t>001]</w:t>
            </w:r>
            <w:r w:rsidRPr="36219AEA">
              <w:rPr>
                <w:rFonts w:eastAsia="Arial" w:cs="Arial"/>
                <w:b/>
                <w:color w:val="000000"/>
                <w:kern w:val="0"/>
                <w:sz w:val="22"/>
                <w:szCs w:val="22"/>
                <w14:ligatures w14:val="none"/>
              </w:rPr>
              <w:t xml:space="preserve"> </w:t>
            </w:r>
            <w:r w:rsidR="005D58BE" w:rsidRPr="36219AEA">
              <w:rPr>
                <w:rFonts w:eastAsia="Arial" w:cs="Arial"/>
                <w:b/>
                <w:color w:val="000000"/>
                <w:kern w:val="0"/>
                <w14:ligatures w14:val="none"/>
              </w:rPr>
              <w:t>Acessibilidade e Usabilidade</w:t>
            </w:r>
            <w:r w:rsidR="005D58BE" w:rsidRPr="36219AEA">
              <w:rPr>
                <w:rFonts w:eastAsia="Arial" w:cs="Arial"/>
                <w:b/>
                <w:color w:val="000000"/>
                <w:kern w:val="0"/>
                <w:sz w:val="22"/>
                <w:szCs w:val="22"/>
                <w14:ligatures w14:val="none"/>
              </w:rPr>
              <w:t xml:space="preserve"> </w:t>
            </w:r>
          </w:p>
        </w:tc>
      </w:tr>
      <w:tr w:rsidR="00196323" w:rsidRPr="00A35058" w14:paraId="428B8821"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35D995" w14:textId="77777777" w:rsidR="00196323" w:rsidRPr="00A35058" w:rsidRDefault="00196323" w:rsidP="000639A3">
            <w:pPr>
              <w:spacing w:after="0" w:line="240" w:lineRule="auto"/>
              <w:rPr>
                <w:rFonts w:eastAsia="Arial" w:cs="Arial"/>
                <w:kern w:val="0"/>
                <w14:ligatures w14:val="none"/>
              </w:rPr>
            </w:pPr>
            <w:r w:rsidRPr="36219AEA">
              <w:rPr>
                <w:rFonts w:eastAsia="Arial" w:cs="Arial"/>
                <w:color w:val="000000"/>
                <w:kern w:val="0"/>
                <w14:ligatures w14:val="none"/>
              </w:rPr>
              <w:t>Descrição</w:t>
            </w:r>
            <w:del w:id="13" w:author="{f004d705-10f6-4e00-0a06-24f80ea27752}" w:date="2025-10-02T15:59:00Z">
              <w:r w:rsidRPr="36219AEA" w:rsidDel="00483E50">
                <w:rPr>
                  <w:rFonts w:eastAsia="Arial" w:cs="Arial"/>
                  <w:color w:val="000000" w:themeColor="text1"/>
                </w:rPr>
                <w:delText>:</w:delText>
              </w:r>
            </w:del>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E8F854" w14:textId="552BFF0A" w:rsidR="00196323" w:rsidRPr="00A35058" w:rsidRDefault="3D04EE96" w:rsidP="000639A3">
            <w:pPr>
              <w:spacing w:after="0" w:line="240" w:lineRule="auto"/>
              <w:rPr>
                <w:rFonts w:eastAsia="Arial" w:cs="Arial"/>
                <w:kern w:val="0"/>
                <w14:ligatures w14:val="none"/>
              </w:rPr>
            </w:pPr>
            <w:r w:rsidRPr="0DB6011D">
              <w:rPr>
                <w:rFonts w:eastAsia="Arial" w:cs="Arial"/>
              </w:rPr>
              <w:t xml:space="preserve">O sistema deve ter uma interface intuitiva e de fácil </w:t>
            </w:r>
            <w:r w:rsidRPr="753B1376">
              <w:rPr>
                <w:rFonts w:eastAsia="Arial" w:cs="Arial"/>
              </w:rPr>
              <w:t>navegação, com um design</w:t>
            </w:r>
            <w:r w:rsidR="6A046A66" w:rsidRPr="753B1376">
              <w:rPr>
                <w:rFonts w:eastAsia="Arial" w:cs="Arial"/>
              </w:rPr>
              <w:t xml:space="preserve"> acessível.</w:t>
            </w:r>
          </w:p>
        </w:tc>
      </w:tr>
      <w:tr w:rsidR="006B3757" w:rsidRPr="00A35058" w14:paraId="561053B8"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1BAA64AD" w14:textId="68958CD4" w:rsidR="006B3757" w:rsidRPr="006B3757" w:rsidRDefault="006B3757" w:rsidP="000639A3">
            <w:pPr>
              <w:spacing w:after="0" w:line="240" w:lineRule="auto"/>
              <w:rPr>
                <w:rFonts w:eastAsia="Arial" w:cs="Arial"/>
                <w:b/>
                <w:color w:val="000000"/>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72E4FED0" w14:textId="7EAB0BA1" w:rsidR="006B3757" w:rsidRPr="000D579F" w:rsidRDefault="006B3757" w:rsidP="000639A3">
            <w:pPr>
              <w:spacing w:after="0" w:line="240" w:lineRule="auto"/>
              <w:rPr>
                <w:rFonts w:eastAsia="Arial" w:cs="Arial"/>
                <w:b/>
                <w:kern w:val="0"/>
                <w14:ligatures w14:val="none"/>
              </w:rPr>
            </w:pPr>
            <w:r w:rsidRPr="36219AEA">
              <w:rPr>
                <w:rFonts w:eastAsia="Arial" w:cs="Arial"/>
                <w:b/>
                <w:kern w:val="0"/>
                <w14:ligatures w14:val="none"/>
              </w:rPr>
              <w:t>[RFN002]</w:t>
            </w:r>
            <w:r w:rsidR="000D579F" w:rsidRPr="36219AEA">
              <w:rPr>
                <w:rFonts w:eastAsia="Arial" w:cs="Arial"/>
                <w:b/>
                <w:kern w:val="0"/>
                <w14:ligatures w14:val="none"/>
              </w:rPr>
              <w:t xml:space="preserve"> </w:t>
            </w:r>
            <w:r w:rsidR="000D579F" w:rsidRPr="36219AEA">
              <w:rPr>
                <w:rFonts w:eastAsia="Arial" w:cs="Arial"/>
                <w:b/>
              </w:rPr>
              <w:t>Armazenamento e Segurança de Dados</w:t>
            </w:r>
          </w:p>
        </w:tc>
      </w:tr>
      <w:tr w:rsidR="006B3757" w:rsidRPr="00A35058" w14:paraId="5A6C18B6"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EFC6E7" w14:textId="30671260" w:rsidR="006B3757" w:rsidRPr="00A35058" w:rsidRDefault="006B3757" w:rsidP="000639A3">
            <w:pPr>
              <w:spacing w:after="0" w:line="240" w:lineRule="auto"/>
              <w:rPr>
                <w:rFonts w:eastAsia="Arial" w:cs="Arial"/>
                <w:color w:val="000000"/>
                <w:kern w:val="0"/>
                <w14:ligatures w14:val="none"/>
              </w:rPr>
            </w:pPr>
            <w:r w:rsidRPr="36219AEA">
              <w:rPr>
                <w:rFonts w:eastAsia="Arial" w:cs="Arial"/>
                <w:color w:val="000000"/>
                <w:kern w:val="0"/>
                <w14:ligatures w14:val="none"/>
              </w:rPr>
              <w:t>Descrição</w:t>
            </w:r>
            <w:r w:rsidR="6D248573" w:rsidRPr="36219AEA">
              <w:rPr>
                <w:rFonts w:eastAsia="Arial" w:cs="Arial"/>
                <w:color w:val="000000"/>
                <w:kern w:val="0"/>
                <w14:ligatures w14:val="none"/>
              </w:rPr>
              <w:t>:</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AE5127" w14:textId="14773374" w:rsidR="006B3757" w:rsidRPr="00A35058" w:rsidRDefault="09E557CD" w:rsidP="000639A3">
            <w:pPr>
              <w:spacing w:after="0" w:line="240" w:lineRule="auto"/>
              <w:rPr>
                <w:rFonts w:eastAsia="Arial" w:cs="Arial"/>
                <w:kern w:val="0"/>
                <w14:ligatures w14:val="none"/>
              </w:rPr>
            </w:pPr>
            <w:r w:rsidRPr="5240514D">
              <w:rPr>
                <w:rFonts w:eastAsia="Arial" w:cs="Arial"/>
              </w:rPr>
              <w:t xml:space="preserve">O sistema deve garantir que os dados como, informações pessoais e financeiras, dos usuários </w:t>
            </w:r>
            <w:r w:rsidRPr="172212DE">
              <w:rPr>
                <w:rFonts w:eastAsia="Arial" w:cs="Arial"/>
              </w:rPr>
              <w:t>sejam armazenados de fo</w:t>
            </w:r>
            <w:r w:rsidR="2A999047" w:rsidRPr="172212DE">
              <w:rPr>
                <w:rFonts w:eastAsia="Arial" w:cs="Arial"/>
              </w:rPr>
              <w:t>rma segura para garantir a privacidade.</w:t>
            </w:r>
          </w:p>
        </w:tc>
      </w:tr>
      <w:tr w:rsidR="00F87B33" w:rsidRPr="00A35058" w14:paraId="4AAA8BDF"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50BABAF2" w14:textId="51A55271" w:rsidR="00F87B33" w:rsidRPr="00E61F48" w:rsidRDefault="00E61F48" w:rsidP="000639A3">
            <w:pPr>
              <w:spacing w:after="0" w:line="240" w:lineRule="auto"/>
              <w:rPr>
                <w:rFonts w:eastAsia="Arial" w:cs="Arial"/>
                <w:b/>
                <w:color w:val="000000"/>
                <w:kern w:val="0"/>
                <w14:ligatures w14:val="none"/>
              </w:rPr>
            </w:pPr>
            <w:r w:rsidRPr="36219AEA">
              <w:rPr>
                <w:rFonts w:eastAsia="Arial" w:cs="Arial"/>
                <w:b/>
                <w:color w:val="000000"/>
                <w:kern w:val="0"/>
                <w14:ligatures w14:val="none"/>
              </w:rPr>
              <w:t>Requisitos:</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D873" w:themeFill="accent6" w:themeFillTint="99"/>
            <w:tcMar>
              <w:top w:w="0" w:type="dxa"/>
              <w:left w:w="108" w:type="dxa"/>
              <w:bottom w:w="0" w:type="dxa"/>
              <w:right w:w="108" w:type="dxa"/>
            </w:tcMar>
          </w:tcPr>
          <w:p w14:paraId="26A2B29A" w14:textId="773ABB99" w:rsidR="00F87B33" w:rsidRPr="0013431C" w:rsidRDefault="00E61F48" w:rsidP="000639A3">
            <w:pPr>
              <w:spacing w:after="0" w:line="240" w:lineRule="auto"/>
              <w:rPr>
                <w:rFonts w:eastAsia="Arial" w:cs="Arial"/>
                <w:b/>
                <w:kern w:val="0"/>
                <w14:ligatures w14:val="none"/>
              </w:rPr>
            </w:pPr>
            <w:r w:rsidRPr="36219AEA">
              <w:rPr>
                <w:rFonts w:eastAsia="Arial" w:cs="Arial"/>
                <w:b/>
                <w:kern w:val="0"/>
                <w14:ligatures w14:val="none"/>
              </w:rPr>
              <w:t>[RFN003]</w:t>
            </w:r>
            <w:r w:rsidR="0013431C" w:rsidRPr="36219AEA">
              <w:rPr>
                <w:rFonts w:eastAsia="Arial" w:cs="Arial"/>
                <w:b/>
                <w:kern w:val="0"/>
                <w14:ligatures w14:val="none"/>
              </w:rPr>
              <w:t xml:space="preserve"> Segurança</w:t>
            </w:r>
          </w:p>
        </w:tc>
      </w:tr>
      <w:tr w:rsidR="00F87B33" w:rsidRPr="00A35058" w14:paraId="47220661" w14:textId="77777777" w:rsidTr="1543E3A6">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5894120" w14:textId="0888AE85" w:rsidR="00F87B33" w:rsidRDefault="00E832B8" w:rsidP="000639A3">
            <w:pPr>
              <w:spacing w:after="0" w:line="240" w:lineRule="auto"/>
              <w:rPr>
                <w:rFonts w:eastAsia="Arial" w:cs="Arial"/>
                <w:color w:val="000000"/>
                <w:kern w:val="0"/>
                <w14:ligatures w14:val="none"/>
              </w:rPr>
            </w:pPr>
            <w:r w:rsidRPr="36219AEA">
              <w:rPr>
                <w:rFonts w:eastAsia="Arial" w:cs="Arial"/>
                <w:color w:val="000000"/>
                <w:kern w:val="0"/>
                <w14:ligatures w14:val="none"/>
              </w:rPr>
              <w:t>Descrição</w:t>
            </w:r>
            <w:r w:rsidR="6BDCE111" w:rsidRPr="36219AEA">
              <w:rPr>
                <w:rFonts w:eastAsia="Arial" w:cs="Arial"/>
                <w:color w:val="000000"/>
                <w:kern w:val="0"/>
                <w14:ligatures w14:val="none"/>
              </w:rPr>
              <w:t>:</w:t>
            </w:r>
          </w:p>
        </w:tc>
        <w:tc>
          <w:tcPr>
            <w:tcW w:w="5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94237B" w14:textId="20194519" w:rsidR="00F87B33" w:rsidRPr="00A35058" w:rsidRDefault="096444F7" w:rsidP="000639A3">
            <w:pPr>
              <w:spacing w:after="0" w:line="240" w:lineRule="auto"/>
              <w:rPr>
                <w:rFonts w:eastAsia="Arial" w:cs="Arial"/>
                <w:kern w:val="0"/>
                <w14:ligatures w14:val="none"/>
              </w:rPr>
            </w:pPr>
            <w:r w:rsidRPr="51AA8AC0">
              <w:rPr>
                <w:rFonts w:eastAsia="Arial" w:cs="Arial"/>
              </w:rPr>
              <w:t xml:space="preserve">O sistema deve conter </w:t>
            </w:r>
            <w:r w:rsidRPr="2F050EA4">
              <w:rPr>
                <w:rFonts w:eastAsia="Arial" w:cs="Arial"/>
              </w:rPr>
              <w:t xml:space="preserve">a </w:t>
            </w:r>
            <w:r w:rsidRPr="385CBD5A">
              <w:rPr>
                <w:rFonts w:eastAsia="Arial" w:cs="Arial"/>
              </w:rPr>
              <w:t>criptog</w:t>
            </w:r>
            <w:r w:rsidR="08D952BD" w:rsidRPr="385CBD5A">
              <w:rPr>
                <w:rFonts w:eastAsia="Arial" w:cs="Arial"/>
              </w:rPr>
              <w:t xml:space="preserve">rafia dos dados </w:t>
            </w:r>
            <w:r w:rsidR="08D952BD" w:rsidRPr="25FC7A66">
              <w:rPr>
                <w:rFonts w:eastAsia="Arial" w:cs="Arial"/>
              </w:rPr>
              <w:t>para m</w:t>
            </w:r>
            <w:r w:rsidR="0AC63B06" w:rsidRPr="25FC7A66">
              <w:rPr>
                <w:rFonts w:eastAsia="Arial" w:cs="Arial"/>
              </w:rPr>
              <w:t xml:space="preserve">anter a segurança e </w:t>
            </w:r>
            <w:r w:rsidR="0AC63B06" w:rsidRPr="3BFB6F24">
              <w:rPr>
                <w:rFonts w:eastAsia="Arial" w:cs="Arial"/>
              </w:rPr>
              <w:t xml:space="preserve">privacidade do usuário. </w:t>
            </w:r>
          </w:p>
        </w:tc>
      </w:tr>
    </w:tbl>
    <w:p w14:paraId="4B435376" w14:textId="4D3D943A" w:rsidR="00D35086" w:rsidRDefault="00D35086">
      <w:pPr>
        <w:spacing w:after="0" w:line="240" w:lineRule="auto"/>
        <w:rPr>
          <w:rFonts w:eastAsia="Arial" w:cs="Arial"/>
          <w:sz w:val="22"/>
          <w:szCs w:val="22"/>
        </w:rPr>
      </w:pPr>
    </w:p>
    <w:p w14:paraId="0C81F805" w14:textId="78447312" w:rsidR="00D35086" w:rsidRDefault="00D35086">
      <w:pPr>
        <w:spacing w:after="0" w:line="240" w:lineRule="auto"/>
        <w:rPr>
          <w:rFonts w:eastAsia="Arial" w:cs="Arial"/>
          <w:sz w:val="22"/>
          <w:szCs w:val="22"/>
        </w:rPr>
      </w:pPr>
    </w:p>
    <w:p w14:paraId="1457A150" w14:textId="6BCA1D5F" w:rsidR="00282439" w:rsidRDefault="503C892E" w:rsidP="23051913">
      <w:pPr>
        <w:pStyle w:val="Ttulo2"/>
        <w:spacing w:after="120" w:line="240" w:lineRule="auto"/>
        <w:rPr>
          <w:rFonts w:ascii="Arial Rounded MT Bold" w:hAnsi="Arial Rounded MT Bold"/>
          <w:color w:val="auto"/>
        </w:rPr>
      </w:pPr>
      <w:r w:rsidRPr="23051913">
        <w:rPr>
          <w:rFonts w:ascii="Arial" w:eastAsia="Arial" w:hAnsi="Arial" w:cs="Arial"/>
          <w:b/>
          <w:bCs/>
          <w:color w:val="auto"/>
          <w:sz w:val="28"/>
          <w:szCs w:val="28"/>
        </w:rPr>
        <w:t>2.2 Prototipagem</w:t>
      </w:r>
      <w:r w:rsidRPr="23051913">
        <w:rPr>
          <w:rFonts w:ascii="Arial Rounded MT Bold" w:hAnsi="Arial Rounded MT Bold"/>
          <w:color w:val="auto"/>
        </w:rPr>
        <w:t xml:space="preserve"> </w:t>
      </w:r>
    </w:p>
    <w:p w14:paraId="11E1476E" w14:textId="5E167AD5" w:rsidR="00282439" w:rsidRDefault="503C892E" w:rsidP="23051913">
      <w:pPr>
        <w:spacing w:after="120" w:line="360" w:lineRule="auto"/>
        <w:ind w:firstLine="709"/>
        <w:jc w:val="both"/>
        <w:rPr>
          <w:rFonts w:eastAsia="Times New Roman" w:cs="Arial"/>
        </w:rPr>
      </w:pPr>
      <w:r w:rsidRPr="23051913">
        <w:rPr>
          <w:rFonts w:eastAsia="Times New Roman" w:cs="Arial"/>
        </w:rPr>
        <w:t>A Prototipagem é uma estratégia essencial no ciclo de vida do desenvolvimento de software. Ela envolve a criação rápida de um modelo preliminar do sistema – o protótipo – que permite a visualização, validação e refinamento dos requisitos com os usuários antes que o investimento total na codificação seja realizado.</w:t>
      </w:r>
    </w:p>
    <w:p w14:paraId="535EF9A1" w14:textId="07D501E1" w:rsidR="00282439" w:rsidRDefault="503C892E" w:rsidP="23051913">
      <w:pPr>
        <w:spacing w:after="120" w:line="360" w:lineRule="auto"/>
        <w:ind w:firstLine="709"/>
        <w:jc w:val="both"/>
        <w:rPr>
          <w:rFonts w:eastAsia="Times New Roman" w:cs="Arial"/>
        </w:rPr>
      </w:pPr>
      <w:r w:rsidRPr="23051913">
        <w:rPr>
          <w:rFonts w:eastAsia="Times New Roman" w:cs="Arial"/>
        </w:rPr>
        <w:t>Essa técnica é reconhecida na Engenharia de Software por sua capacidade de reduzir a incerteza e mitigar o risco de falhas, especialmente quando os requisitos iniciais são ambíguos ou complexos, o que é comum em sistemas que dependem fortemente da experiência do usuário, (Pressman, 2010).</w:t>
      </w:r>
    </w:p>
    <w:p w14:paraId="1EFA39F4" w14:textId="77777777" w:rsidR="000C35BA" w:rsidRDefault="000C35BA" w:rsidP="000C35BA">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Para a etapa de prototipagem, são utilizadas ferramentas que permitem validar a experiência do usuário antes da implementação definitiva. </w:t>
      </w:r>
    </w:p>
    <w:p w14:paraId="66D79178" w14:textId="76F48E0B" w:rsidR="000C35BA" w:rsidRDefault="000C35BA" w:rsidP="000C35BA">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Figma</w:t>
      </w:r>
      <w:proofErr w:type="spellEnd"/>
      <w:r w:rsidRPr="00CC354F">
        <w:rPr>
          <w:rStyle w:val="normaltextrun"/>
          <w:rFonts w:cs="Arial"/>
          <w:color w:val="000000"/>
          <w:shd w:val="clear" w:color="auto" w:fill="FFFFFF"/>
        </w:rPr>
        <w:t xml:space="preserve"> é empregado para criar protótipos de alta fidelidade, possibilitando simulações interativas e colaborativas em tempo real, conforme </w:t>
      </w:r>
      <w:r w:rsidRPr="00CC354F">
        <w:rPr>
          <w:rStyle w:val="normaltextrun"/>
          <w:rFonts w:cs="Arial"/>
          <w:color w:val="000000"/>
          <w:shd w:val="clear" w:color="auto" w:fill="FFFFFF"/>
        </w:rPr>
        <w:lastRenderedPageBreak/>
        <w:t xml:space="preserve">destacado em sua documentação oficial. Essa característica é essencial para 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pois permite que os stakeholders visualizem e testem as interfaces antes da codificação, reduzindo retrabalho. </w:t>
      </w:r>
    </w:p>
    <w:p w14:paraId="7AA69904" w14:textId="31BB40A4" w:rsidR="000C35BA" w:rsidRDefault="000C35BA" w:rsidP="000C35BA">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Já o </w:t>
      </w:r>
      <w:proofErr w:type="spellStart"/>
      <w:r w:rsidRPr="00CC354F">
        <w:rPr>
          <w:rStyle w:val="normaltextrun"/>
          <w:rFonts w:cs="Arial"/>
          <w:b/>
          <w:bCs/>
          <w:color w:val="000000"/>
          <w:shd w:val="clear" w:color="auto" w:fill="FFFFFF"/>
        </w:rPr>
        <w:t>Balsamiq</w:t>
      </w:r>
      <w:proofErr w:type="spellEnd"/>
      <w:r w:rsidRPr="00CC354F">
        <w:rPr>
          <w:rStyle w:val="normaltextrun"/>
          <w:rFonts w:cs="Arial"/>
          <w:color w:val="000000"/>
          <w:shd w:val="clear" w:color="auto" w:fill="FFFFFF"/>
        </w:rPr>
        <w:t xml:space="preserve"> é utilizado para protótipos de baixa fidelidade, focando na estrutura e fluxo das telas sem preocupação estética, o que facilita a validação inicial das funcionalidades. A combinação dessas ferramentas garante que o projeto avance com clareza e segurança, assegurando que a interface seja intuitiva e atenda às necessidades dos alunos,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e academias.</w:t>
      </w:r>
      <w:r w:rsidRPr="00CC354F">
        <w:rPr>
          <w:rStyle w:val="eop"/>
          <w:rFonts w:cs="Arial"/>
          <w:color w:val="000000"/>
          <w:shd w:val="clear" w:color="auto" w:fill="FFFFFF"/>
        </w:rPr>
        <w:t> </w:t>
      </w:r>
    </w:p>
    <w:p w14:paraId="108A6F26" w14:textId="77777777" w:rsidR="00753D2A" w:rsidRDefault="00753D2A" w:rsidP="00753D2A">
      <w:pPr>
        <w:spacing w:after="120" w:line="360" w:lineRule="auto"/>
        <w:ind w:firstLine="709"/>
        <w:jc w:val="both"/>
        <w:rPr>
          <w:rFonts w:eastAsia="Times New Roman" w:cs="Arial"/>
        </w:rPr>
      </w:pPr>
      <w:r w:rsidRPr="23051913">
        <w:rPr>
          <w:rFonts w:eastAsia="Times New Roman" w:cs="Arial"/>
        </w:rPr>
        <w:t xml:space="preserve">A prototipagem garante que a experiência do MCS seja intuitiva e eficaz, fazendo com que a tecnologia sirva como um catalisador para a motivação e a continuidade do treino, e não como mais um </w:t>
      </w:r>
      <w:proofErr w:type="gramStart"/>
      <w:r w:rsidRPr="23051913">
        <w:rPr>
          <w:rFonts w:eastAsia="Times New Roman" w:cs="Arial"/>
        </w:rPr>
        <w:t>obstáculo.(</w:t>
      </w:r>
      <w:proofErr w:type="gramEnd"/>
      <w:r w:rsidRPr="23051913">
        <w:rPr>
          <w:rFonts w:eastAsia="Times New Roman" w:cs="Arial"/>
        </w:rPr>
        <w:t>Representações no Apêndice B)</w:t>
      </w:r>
    </w:p>
    <w:p w14:paraId="77ABAFF6" w14:textId="77777777" w:rsidR="00753D2A" w:rsidRPr="00CC354F" w:rsidRDefault="00753D2A" w:rsidP="000C35BA">
      <w:pPr>
        <w:spacing w:after="120" w:line="360" w:lineRule="auto"/>
        <w:ind w:right="284" w:firstLine="709"/>
        <w:jc w:val="both"/>
        <w:rPr>
          <w:rFonts w:cs="Arial"/>
        </w:rPr>
      </w:pPr>
    </w:p>
    <w:p w14:paraId="1190CA1E" w14:textId="77777777" w:rsidR="000C35BA" w:rsidRDefault="000C35BA" w:rsidP="23051913">
      <w:pPr>
        <w:spacing w:after="120" w:line="360" w:lineRule="auto"/>
        <w:ind w:firstLine="709"/>
        <w:jc w:val="both"/>
      </w:pPr>
    </w:p>
    <w:p w14:paraId="18BF23E8" w14:textId="37A3AEE2" w:rsidR="00282439" w:rsidRDefault="503C892E" w:rsidP="23051913">
      <w:pPr>
        <w:pStyle w:val="Ttulo2"/>
        <w:spacing w:after="120"/>
        <w:rPr>
          <w:rFonts w:ascii="Arial" w:eastAsia="Arial" w:hAnsi="Arial" w:cs="Arial"/>
          <w:b/>
          <w:bCs/>
          <w:color w:val="auto"/>
          <w:sz w:val="28"/>
          <w:szCs w:val="28"/>
        </w:rPr>
      </w:pPr>
      <w:r w:rsidRPr="23051913">
        <w:rPr>
          <w:rFonts w:ascii="Arial" w:eastAsia="Arial" w:hAnsi="Arial" w:cs="Arial"/>
          <w:b/>
          <w:bCs/>
          <w:color w:val="auto"/>
          <w:sz w:val="28"/>
          <w:szCs w:val="28"/>
        </w:rPr>
        <w:t xml:space="preserve">2.2.1 </w:t>
      </w:r>
      <w:proofErr w:type="spellStart"/>
      <w:r w:rsidRPr="23051913">
        <w:rPr>
          <w:rFonts w:ascii="Arial" w:eastAsia="Arial" w:hAnsi="Arial" w:cs="Arial"/>
          <w:b/>
          <w:bCs/>
          <w:color w:val="auto"/>
          <w:sz w:val="28"/>
          <w:szCs w:val="28"/>
        </w:rPr>
        <w:t>Protóti</w:t>
      </w:r>
      <w:r w:rsidR="3A821451" w:rsidRPr="23051913">
        <w:rPr>
          <w:rFonts w:ascii="Arial" w:eastAsia="Arial" w:hAnsi="Arial" w:cs="Arial"/>
          <w:b/>
          <w:bCs/>
          <w:color w:val="auto"/>
          <w:sz w:val="28"/>
          <w:szCs w:val="28"/>
        </w:rPr>
        <w:t>pagem</w:t>
      </w:r>
      <w:proofErr w:type="spellEnd"/>
      <w:r w:rsidR="3A821451" w:rsidRPr="23051913">
        <w:rPr>
          <w:rFonts w:ascii="Arial" w:eastAsia="Arial" w:hAnsi="Arial" w:cs="Arial"/>
          <w:b/>
          <w:bCs/>
          <w:color w:val="auto"/>
          <w:sz w:val="28"/>
          <w:szCs w:val="28"/>
        </w:rPr>
        <w:t xml:space="preserve"> -</w:t>
      </w:r>
      <w:r w:rsidRPr="23051913">
        <w:rPr>
          <w:rFonts w:ascii="Arial" w:eastAsia="Arial" w:hAnsi="Arial" w:cs="Arial"/>
          <w:b/>
          <w:bCs/>
          <w:color w:val="auto"/>
          <w:sz w:val="28"/>
          <w:szCs w:val="28"/>
        </w:rPr>
        <w:t xml:space="preserve"> baixa definição</w:t>
      </w:r>
    </w:p>
    <w:p w14:paraId="340DD32E" w14:textId="2E10DB19"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Baixa </w:t>
      </w:r>
      <w:r w:rsidR="1D9D16AD" w:rsidRPr="23051913">
        <w:rPr>
          <w:rFonts w:eastAsia="Times New Roman" w:cs="Arial"/>
        </w:rPr>
        <w:t>Definição</w:t>
      </w:r>
      <w:r w:rsidRPr="23051913">
        <w:rPr>
          <w:rFonts w:eastAsia="Times New Roman" w:cs="Arial"/>
        </w:rPr>
        <w:t xml:space="preserve"> (</w:t>
      </w:r>
      <w:proofErr w:type="spellStart"/>
      <w:r w:rsidRPr="23051913">
        <w:rPr>
          <w:rFonts w:eastAsia="Times New Roman" w:cs="Arial"/>
        </w:rPr>
        <w:t>Low-Fidelity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Lo-Fi</w:t>
      </w:r>
      <w:proofErr w:type="spellEnd"/>
      <w:r w:rsidRPr="23051913">
        <w:rPr>
          <w:rFonts w:eastAsia="Times New Roman" w:cs="Arial"/>
        </w:rPr>
        <w:t xml:space="preserve">) é uma técnica fundamental na Engenharia de Software e no Design de Interação, especialmente nas fases iniciais do projeto. Caracterizada por sua simplicidade, baixo custo e rapidez de criação, ela utiliza ferramentas básicas como papel, caneta, quadros brancos ou </w:t>
      </w:r>
      <w:proofErr w:type="spellStart"/>
      <w:r w:rsidRPr="23051913">
        <w:rPr>
          <w:rFonts w:eastAsia="Times New Roman" w:cs="Arial"/>
        </w:rPr>
        <w:t>wireframes</w:t>
      </w:r>
      <w:proofErr w:type="spellEnd"/>
      <w:r w:rsidRPr="23051913">
        <w:rPr>
          <w:rFonts w:eastAsia="Times New Roman" w:cs="Arial"/>
        </w:rPr>
        <w:t xml:space="preserve"> estáticos (Nielsen, 1993; Pressman, 2010).</w:t>
      </w:r>
    </w:p>
    <w:p w14:paraId="0016F04D" w14:textId="11751F78"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O principal objetivo do protótipo </w:t>
      </w:r>
      <w:proofErr w:type="spellStart"/>
      <w:r w:rsidRPr="23051913">
        <w:rPr>
          <w:rFonts w:eastAsia="Times New Roman" w:cs="Arial"/>
        </w:rPr>
        <w:t>Lo-Fi</w:t>
      </w:r>
      <w:proofErr w:type="spellEnd"/>
      <w:r w:rsidRPr="23051913">
        <w:rPr>
          <w:rFonts w:eastAsia="Times New Roman" w:cs="Arial"/>
        </w:rPr>
        <w:t xml:space="preserve"> é focar na arquitetura da informação e no fluxo de tarefas, ignorando detalhes visuais como cores, fontes e design polido.</w:t>
      </w:r>
    </w:p>
    <w:p w14:paraId="09FF3AF4" w14:textId="60A99639" w:rsidR="00282439" w:rsidRDefault="536831FD" w:rsidP="23051913">
      <w:pPr>
        <w:spacing w:after="120" w:line="360" w:lineRule="auto"/>
        <w:ind w:firstLine="709"/>
        <w:jc w:val="both"/>
      </w:pPr>
      <w:r w:rsidRPr="23051913">
        <w:rPr>
          <w:rFonts w:eastAsia="Arial" w:cs="Arial"/>
        </w:rPr>
        <w:t>No âmbito do projeto MCS, foram utilizados protótipos em papel com o objetivo de validar os fluxos de navegação essenciais e estruturar a disposição inicial dos elementos da interface. Essa abordagem possibilitou a análise de alternativas de design antes da etapa de desenvolvimento digital. O protótipo de baixa fidelidade encontra-se registrado no Apêndice B desta monografia.</w:t>
      </w:r>
    </w:p>
    <w:p w14:paraId="61673286" w14:textId="7BB00F80" w:rsidR="00282439" w:rsidRDefault="503C892E" w:rsidP="23051913">
      <w:pPr>
        <w:pStyle w:val="Ttulo2"/>
        <w:spacing w:after="120"/>
        <w:rPr>
          <w:rFonts w:ascii="Arial" w:eastAsia="Arial" w:hAnsi="Arial" w:cs="Arial"/>
          <w:b/>
          <w:bCs/>
          <w:color w:val="auto"/>
          <w:sz w:val="28"/>
          <w:szCs w:val="28"/>
        </w:rPr>
      </w:pPr>
      <w:proofErr w:type="gramStart"/>
      <w:r w:rsidRPr="23051913">
        <w:rPr>
          <w:rFonts w:ascii="Arial" w:eastAsia="Arial" w:hAnsi="Arial" w:cs="Arial"/>
          <w:b/>
          <w:bCs/>
          <w:color w:val="auto"/>
          <w:sz w:val="28"/>
          <w:szCs w:val="28"/>
        </w:rPr>
        <w:lastRenderedPageBreak/>
        <w:t>2.2.2  Protótipo</w:t>
      </w:r>
      <w:proofErr w:type="gramEnd"/>
      <w:r w:rsidRPr="23051913">
        <w:rPr>
          <w:rFonts w:ascii="Arial" w:eastAsia="Arial" w:hAnsi="Arial" w:cs="Arial"/>
          <w:b/>
          <w:bCs/>
          <w:color w:val="auto"/>
          <w:sz w:val="28"/>
          <w:szCs w:val="28"/>
        </w:rPr>
        <w:t xml:space="preserve"> de média </w:t>
      </w:r>
    </w:p>
    <w:p w14:paraId="3A3D395E" w14:textId="4A76CBAB"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Média </w:t>
      </w:r>
      <w:r w:rsidR="7F0C9A79" w:rsidRPr="23051913">
        <w:rPr>
          <w:rFonts w:eastAsia="Times New Roman" w:cs="Arial"/>
        </w:rPr>
        <w:t>Definição</w:t>
      </w:r>
      <w:r w:rsidRPr="23051913">
        <w:rPr>
          <w:rFonts w:eastAsia="Times New Roman" w:cs="Arial"/>
        </w:rPr>
        <w:t xml:space="preserve"> (</w:t>
      </w:r>
      <w:proofErr w:type="spellStart"/>
      <w:r w:rsidRPr="23051913">
        <w:rPr>
          <w:rFonts w:eastAsia="Times New Roman" w:cs="Arial"/>
        </w:rPr>
        <w:t>Medium-Fidelity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Mid-Fi</w:t>
      </w:r>
      <w:proofErr w:type="spellEnd"/>
      <w:r w:rsidRPr="23051913">
        <w:rPr>
          <w:rFonts w:eastAsia="Times New Roman" w:cs="Arial"/>
        </w:rPr>
        <w:t xml:space="preserve">) representa a transição entre a estrutura básica validada pelos protótipos de baixa fidelidade e o design visual final. Utilizando ferramentas digitais como </w:t>
      </w:r>
      <w:proofErr w:type="spellStart"/>
      <w:r w:rsidRPr="23051913">
        <w:rPr>
          <w:rFonts w:eastAsia="Times New Roman" w:cs="Arial"/>
        </w:rPr>
        <w:t>Figma</w:t>
      </w:r>
      <w:proofErr w:type="spellEnd"/>
      <w:r w:rsidRPr="23051913">
        <w:rPr>
          <w:rFonts w:eastAsia="Times New Roman" w:cs="Arial"/>
        </w:rPr>
        <w:t xml:space="preserve">, Sketch ou </w:t>
      </w:r>
      <w:proofErr w:type="spellStart"/>
      <w:r w:rsidRPr="23051913">
        <w:rPr>
          <w:rFonts w:eastAsia="Times New Roman" w:cs="Arial"/>
        </w:rPr>
        <w:t>Balsamiq</w:t>
      </w:r>
      <w:proofErr w:type="spellEnd"/>
      <w:r w:rsidRPr="23051913">
        <w:rPr>
          <w:rFonts w:eastAsia="Times New Roman" w:cs="Arial"/>
        </w:rPr>
        <w:t>, essa técnica foca em simular a interatividade e a navegação do sistema com fidelidade razoável, sem, no entanto, aplicar o design visual completo (cores, tipografia, imagens de alta resolução).</w:t>
      </w:r>
    </w:p>
    <w:p w14:paraId="3FC941DF" w14:textId="2A20780D"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Segundo Preece, </w:t>
      </w:r>
      <w:proofErr w:type="gramStart"/>
      <w:r w:rsidRPr="23051913">
        <w:rPr>
          <w:rFonts w:eastAsia="Times New Roman" w:cs="Arial"/>
        </w:rPr>
        <w:t>Sharp, e Rogers</w:t>
      </w:r>
      <w:proofErr w:type="gramEnd"/>
      <w:r w:rsidRPr="23051913">
        <w:rPr>
          <w:rFonts w:eastAsia="Times New Roman" w:cs="Arial"/>
        </w:rPr>
        <w:t xml:space="preserve"> (2015), o </w:t>
      </w:r>
      <w:proofErr w:type="spellStart"/>
      <w:r w:rsidRPr="23051913">
        <w:rPr>
          <w:rFonts w:eastAsia="Times New Roman" w:cs="Arial"/>
        </w:rPr>
        <w:t>Mid-Fi</w:t>
      </w:r>
      <w:proofErr w:type="spellEnd"/>
      <w:r w:rsidRPr="23051913">
        <w:rPr>
          <w:rFonts w:eastAsia="Times New Roman" w:cs="Arial"/>
        </w:rPr>
        <w:t xml:space="preserve"> é crucial porque introduz a interação navegacional, permitindo que os usuários compreendam o fluxo do sistema e a lógica dos botões, menus e transições, o que não é possível apenas com rascunhos em papel.</w:t>
      </w:r>
    </w:p>
    <w:p w14:paraId="14E4BC8F" w14:textId="29F386B1" w:rsidR="00282439" w:rsidRDefault="78DE8F4F" w:rsidP="23051913">
      <w:pPr>
        <w:spacing w:after="120" w:line="360" w:lineRule="auto"/>
        <w:ind w:firstLine="709"/>
        <w:jc w:val="both"/>
      </w:pPr>
      <w:r w:rsidRPr="23051913">
        <w:rPr>
          <w:rFonts w:eastAsia="Arial" w:cs="Arial"/>
        </w:rPr>
        <w:t>Na aplicação MCS, os protótipos de média fidelidade desempenharam papel fundamental na estruturação do layout e na verificação da lógica de navegação, antecedendo o desenvolvimento de versões mais refinadas. Essa etapa contribuiu para a construção de uma interface mais consistente e eficiente. O protótipo de fidelidade intermediária encontra-se disponível no Apêndice B desta monografia.</w:t>
      </w:r>
    </w:p>
    <w:p w14:paraId="32043516" w14:textId="67311DF9" w:rsidR="00282439" w:rsidRDefault="503C892E" w:rsidP="23051913">
      <w:pPr>
        <w:pStyle w:val="Ttulo2"/>
        <w:spacing w:after="120"/>
        <w:rPr>
          <w:rFonts w:ascii="Arial Rounded MT Bold" w:hAnsi="Arial Rounded MT Bold"/>
          <w:color w:val="auto"/>
        </w:rPr>
      </w:pPr>
      <w:proofErr w:type="gramStart"/>
      <w:r w:rsidRPr="23051913">
        <w:rPr>
          <w:rFonts w:ascii="Arial" w:eastAsia="Arial" w:hAnsi="Arial" w:cs="Arial"/>
          <w:b/>
          <w:bCs/>
          <w:color w:val="auto"/>
          <w:sz w:val="28"/>
          <w:szCs w:val="28"/>
        </w:rPr>
        <w:t>2.2.3  Protótipo</w:t>
      </w:r>
      <w:proofErr w:type="gramEnd"/>
      <w:r w:rsidRPr="23051913">
        <w:rPr>
          <w:rFonts w:ascii="Arial" w:eastAsia="Arial" w:hAnsi="Arial" w:cs="Arial"/>
          <w:b/>
          <w:bCs/>
          <w:color w:val="auto"/>
          <w:sz w:val="28"/>
          <w:szCs w:val="28"/>
        </w:rPr>
        <w:t xml:space="preserve"> de alta</w:t>
      </w:r>
      <w:r w:rsidRPr="23051913">
        <w:rPr>
          <w:rFonts w:ascii="Arial Rounded MT Bold" w:hAnsi="Arial Rounded MT Bold"/>
          <w:color w:val="auto"/>
        </w:rPr>
        <w:t xml:space="preserve"> </w:t>
      </w:r>
    </w:p>
    <w:p w14:paraId="2D737769" w14:textId="261B6073" w:rsidR="00282439" w:rsidRDefault="503C892E" w:rsidP="23051913">
      <w:pPr>
        <w:spacing w:after="120" w:line="360" w:lineRule="auto"/>
        <w:ind w:firstLine="709"/>
        <w:jc w:val="both"/>
        <w:rPr>
          <w:rFonts w:eastAsia="Times New Roman" w:cs="Arial"/>
        </w:rPr>
      </w:pPr>
      <w:r w:rsidRPr="23051913">
        <w:rPr>
          <w:rFonts w:eastAsia="Times New Roman" w:cs="Arial"/>
        </w:rPr>
        <w:t xml:space="preserve">A Prototipagem de Alta </w:t>
      </w:r>
      <w:r w:rsidR="22C4C3F6" w:rsidRPr="23051913">
        <w:rPr>
          <w:rFonts w:eastAsia="Times New Roman" w:cs="Arial"/>
        </w:rPr>
        <w:t>Definição</w:t>
      </w:r>
      <w:r w:rsidRPr="23051913">
        <w:rPr>
          <w:rFonts w:eastAsia="Times New Roman" w:cs="Arial"/>
        </w:rPr>
        <w:t xml:space="preserve"> (High-</w:t>
      </w:r>
      <w:proofErr w:type="spellStart"/>
      <w:r w:rsidRPr="23051913">
        <w:rPr>
          <w:rFonts w:eastAsia="Times New Roman" w:cs="Arial"/>
        </w:rPr>
        <w:t>Fidelity</w:t>
      </w:r>
      <w:proofErr w:type="spellEnd"/>
      <w:r w:rsidRPr="23051913">
        <w:rPr>
          <w:rFonts w:eastAsia="Times New Roman" w:cs="Arial"/>
        </w:rPr>
        <w:t xml:space="preserve"> </w:t>
      </w:r>
      <w:proofErr w:type="spellStart"/>
      <w:r w:rsidRPr="23051913">
        <w:rPr>
          <w:rFonts w:eastAsia="Times New Roman" w:cs="Arial"/>
        </w:rPr>
        <w:t>Prototyping</w:t>
      </w:r>
      <w:proofErr w:type="spellEnd"/>
      <w:r w:rsidRPr="23051913">
        <w:rPr>
          <w:rFonts w:eastAsia="Times New Roman" w:cs="Arial"/>
        </w:rPr>
        <w:t xml:space="preserve"> - </w:t>
      </w:r>
      <w:proofErr w:type="spellStart"/>
      <w:r w:rsidRPr="23051913">
        <w:rPr>
          <w:rFonts w:eastAsia="Times New Roman" w:cs="Arial"/>
        </w:rPr>
        <w:t>Hi-Fi</w:t>
      </w:r>
      <w:proofErr w:type="spellEnd"/>
      <w:r w:rsidRPr="23051913">
        <w:rPr>
          <w:rFonts w:eastAsia="Times New Roman" w:cs="Arial"/>
        </w:rPr>
        <w:t>) representa a fase final de design e é o estágio mais próximo do produto funcional que será codificado. Conforme a literatura de UX/UI, ela se distingue por simular a aparência e o comportamento completo do sistema, incluindo design visual final (cores, fontes, animações, ícones) e interações complexas (Preece, Sharp, &amp; Rogers, 2015).</w:t>
      </w:r>
    </w:p>
    <w:p w14:paraId="29299705" w14:textId="242EE439" w:rsidR="00282439" w:rsidRDefault="503C892E" w:rsidP="23051913">
      <w:pPr>
        <w:spacing w:after="120" w:line="360" w:lineRule="auto"/>
        <w:ind w:firstLine="709"/>
        <w:jc w:val="both"/>
        <w:rPr>
          <w:rFonts w:eastAsia="Times New Roman" w:cs="Arial"/>
        </w:rPr>
      </w:pPr>
      <w:r w:rsidRPr="23051913">
        <w:rPr>
          <w:rFonts w:eastAsia="Times New Roman" w:cs="Arial"/>
        </w:rPr>
        <w:t>Neste ponto, o foco não é mais validar a estrutura básica ou a navegação, mas sim refinar a experiência do usuário (UX) e a motivação, aspectos que são intrínsecos à missão do projeto</w:t>
      </w:r>
      <w:r w:rsidR="6F650366" w:rsidRPr="23051913">
        <w:rPr>
          <w:rFonts w:eastAsia="Times New Roman" w:cs="Arial"/>
        </w:rPr>
        <w:t>, os protótipos de alta definição se fazem presentes no Apêndice B</w:t>
      </w:r>
      <w:r w:rsidRPr="23051913">
        <w:rPr>
          <w:rFonts w:eastAsia="Times New Roman" w:cs="Arial"/>
        </w:rPr>
        <w:t>.</w:t>
      </w:r>
    </w:p>
    <w:p w14:paraId="1EE45143" w14:textId="44479878" w:rsidR="00282439" w:rsidRPr="00A44795" w:rsidRDefault="007C560E" w:rsidP="000C35BA">
      <w:pPr>
        <w:pStyle w:val="Ttulo2"/>
        <w:spacing w:after="240"/>
        <w:rPr>
          <w:rFonts w:ascii="Arial" w:eastAsia="Arial" w:hAnsi="Arial" w:cs="Arial"/>
          <w:b/>
          <w:bCs/>
          <w:color w:val="auto"/>
          <w:sz w:val="28"/>
          <w:szCs w:val="28"/>
        </w:rPr>
      </w:pPr>
      <w:bookmarkStart w:id="14" w:name="_Toc215050744"/>
      <w:r w:rsidRPr="23051913">
        <w:rPr>
          <w:rFonts w:ascii="Arial" w:eastAsia="Arial" w:hAnsi="Arial" w:cs="Arial"/>
          <w:b/>
          <w:bCs/>
          <w:color w:val="auto"/>
          <w:sz w:val="28"/>
          <w:szCs w:val="28"/>
        </w:rPr>
        <w:t>2.</w:t>
      </w:r>
      <w:r w:rsidR="0449D8AB" w:rsidRPr="23051913">
        <w:rPr>
          <w:rFonts w:ascii="Arial" w:eastAsia="Arial" w:hAnsi="Arial" w:cs="Arial"/>
          <w:b/>
          <w:bCs/>
          <w:color w:val="auto"/>
          <w:sz w:val="28"/>
          <w:szCs w:val="28"/>
        </w:rPr>
        <w:t>3</w:t>
      </w:r>
      <w:r w:rsidRPr="23051913">
        <w:rPr>
          <w:rFonts w:ascii="Arial" w:eastAsia="Arial" w:hAnsi="Arial" w:cs="Arial"/>
          <w:b/>
          <w:bCs/>
          <w:color w:val="auto"/>
          <w:sz w:val="28"/>
          <w:szCs w:val="28"/>
        </w:rPr>
        <w:t xml:space="preserve"> Diagramas UML</w:t>
      </w:r>
      <w:bookmarkEnd w:id="14"/>
    </w:p>
    <w:p w14:paraId="66947827" w14:textId="50286B46"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 UML </w:t>
      </w:r>
      <w:r w:rsidR="0095602E" w:rsidRPr="23051913">
        <w:rPr>
          <w:rFonts w:eastAsia="Times New Roman" w:cs="Arial"/>
        </w:rPr>
        <w:t>(</w:t>
      </w:r>
      <w:proofErr w:type="spellStart"/>
      <w:r w:rsidR="0095602E" w:rsidRPr="23051913">
        <w:rPr>
          <w:rFonts w:eastAsia="Times New Roman" w:cs="Arial"/>
        </w:rPr>
        <w:t>Unified</w:t>
      </w:r>
      <w:proofErr w:type="spellEnd"/>
      <w:r w:rsidR="00D372D5" w:rsidRPr="23051913">
        <w:rPr>
          <w:rFonts w:eastAsia="Times New Roman" w:cs="Arial"/>
        </w:rPr>
        <w:t xml:space="preserve"> </w:t>
      </w:r>
      <w:proofErr w:type="spellStart"/>
      <w:r w:rsidR="00D372D5" w:rsidRPr="23051913">
        <w:rPr>
          <w:rFonts w:eastAsia="Times New Roman" w:cs="Arial"/>
        </w:rPr>
        <w:t>Modeling</w:t>
      </w:r>
      <w:proofErr w:type="spellEnd"/>
      <w:r w:rsidR="00D372D5" w:rsidRPr="23051913">
        <w:rPr>
          <w:rFonts w:eastAsia="Times New Roman" w:cs="Arial"/>
        </w:rPr>
        <w:t xml:space="preserve"> </w:t>
      </w:r>
      <w:proofErr w:type="spellStart"/>
      <w:r w:rsidR="00D372D5" w:rsidRPr="23051913">
        <w:rPr>
          <w:rFonts w:eastAsia="Times New Roman" w:cs="Arial"/>
        </w:rPr>
        <w:t>Language</w:t>
      </w:r>
      <w:proofErr w:type="spellEnd"/>
      <w:r w:rsidR="00F81D60" w:rsidRPr="23051913">
        <w:rPr>
          <w:rFonts w:eastAsia="Times New Roman" w:cs="Arial"/>
        </w:rPr>
        <w:t xml:space="preserve"> (Linguagem de Modelagem Unificada</w:t>
      </w:r>
      <w:r w:rsidR="0095602E" w:rsidRPr="23051913">
        <w:rPr>
          <w:rFonts w:eastAsia="Times New Roman" w:cs="Arial"/>
        </w:rPr>
        <w:t>)),</w:t>
      </w:r>
      <w:r w:rsidRPr="23051913">
        <w:rPr>
          <w:rFonts w:eastAsia="Times New Roman" w:cs="Arial"/>
        </w:rPr>
        <w:t xml:space="preserve"> conforme define Guedes (2011), não é apenas uma notação, mas </w:t>
      </w:r>
      <w:r w:rsidRPr="23051913">
        <w:rPr>
          <w:rFonts w:eastAsia="Times New Roman" w:cs="Arial"/>
        </w:rPr>
        <w:lastRenderedPageBreak/>
        <w:t>uma linguagem completa que auxilia engenheiros de software na definição de características vitais do sistema, englobando seus requisitos, comportamento, estrutura lógica, dinâmica de processos e, até mesmo, suas necessidades físicas de implementação.</w:t>
      </w:r>
    </w:p>
    <w:p w14:paraId="68D269D9" w14:textId="3D2FB595"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 importância de aplicar diagramas UML ao </w:t>
      </w:r>
      <w:r w:rsidR="009E75D5" w:rsidRPr="23051913">
        <w:rPr>
          <w:rFonts w:eastAsia="Times New Roman" w:cs="Arial"/>
        </w:rPr>
        <w:t>MCS</w:t>
      </w:r>
      <w:r w:rsidRPr="23051913">
        <w:rPr>
          <w:rFonts w:eastAsia="Times New Roman" w:cs="Arial"/>
        </w:rPr>
        <w:t xml:space="preserve"> é comparável à de se possuir um projeto arquitetônico antes da construção de um edifício (Guedes, 2011).</w:t>
      </w:r>
    </w:p>
    <w:p w14:paraId="37F7EDFA" w14:textId="5398768F"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Assim como uma construção exige cálculos precisos, estimativas de custo, prazos e materiais, o desenvolvimento do </w:t>
      </w:r>
      <w:r w:rsidR="009E75D5" w:rsidRPr="23051913">
        <w:rPr>
          <w:rFonts w:eastAsia="Times New Roman" w:cs="Arial"/>
        </w:rPr>
        <w:t>MCS</w:t>
      </w:r>
      <w:r w:rsidRPr="23051913">
        <w:rPr>
          <w:rFonts w:eastAsia="Times New Roman" w:cs="Arial"/>
        </w:rPr>
        <w:t xml:space="preserve"> demanda uma documentação detalhada e exata.</w:t>
      </w:r>
    </w:p>
    <w:p w14:paraId="3D7163F7" w14:textId="1CF84961"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Garantia de Manutenibilidade: Uma documentação UML detalhada</w:t>
      </w:r>
      <w:r w:rsidR="002028EF" w:rsidRPr="23051913">
        <w:rPr>
          <w:rFonts w:eastAsia="Times New Roman" w:cs="Arial"/>
        </w:rPr>
        <w:t xml:space="preserve">, </w:t>
      </w:r>
      <w:r w:rsidRPr="23051913">
        <w:rPr>
          <w:rFonts w:eastAsia="Times New Roman" w:cs="Arial"/>
        </w:rPr>
        <w:t xml:space="preserve">como os Diagramas de Classes e Componentes permite que o sistema seja mantido com facilidade, rapidez e correção. Isso é crucial para o </w:t>
      </w:r>
      <w:r w:rsidR="00E11A76" w:rsidRPr="23051913">
        <w:rPr>
          <w:rFonts w:eastAsia="Times New Roman" w:cs="Arial"/>
        </w:rPr>
        <w:t>MCS</w:t>
      </w:r>
      <w:r w:rsidRPr="23051913">
        <w:rPr>
          <w:rFonts w:eastAsia="Times New Roman" w:cs="Arial"/>
        </w:rPr>
        <w:t xml:space="preserve">, pois as constantes atualizações de treinos e ajustes de feedback pelo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xml:space="preserve"> exigem um código flexível e sem introdução de novos erros ao corrigir ou aprimorar funcionalidades (Guedes, 2011).</w:t>
      </w:r>
    </w:p>
    <w:p w14:paraId="4214D3E5" w14:textId="77777777"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Clareza Comportamental: Diagramas como o de Casos de Uso e o de Sequência garantem que a "ponte digital robusta" de comunicação entre Aluno e </w:t>
      </w:r>
      <w:proofErr w:type="spellStart"/>
      <w:r w:rsidRPr="23051913">
        <w:rPr>
          <w:rFonts w:eastAsia="Times New Roman" w:cs="Arial"/>
        </w:rPr>
        <w:t>Personal</w:t>
      </w:r>
      <w:proofErr w:type="spellEnd"/>
      <w:r w:rsidRPr="23051913">
        <w:rPr>
          <w:rFonts w:eastAsia="Times New Roman" w:cs="Arial"/>
        </w:rPr>
        <w:t xml:space="preserve"> </w:t>
      </w:r>
      <w:proofErr w:type="spellStart"/>
      <w:r w:rsidRPr="23051913">
        <w:rPr>
          <w:rFonts w:eastAsia="Times New Roman" w:cs="Arial"/>
        </w:rPr>
        <w:t>Trainer</w:t>
      </w:r>
      <w:proofErr w:type="spellEnd"/>
      <w:r w:rsidRPr="23051913">
        <w:rPr>
          <w:rFonts w:eastAsia="Times New Roman" w:cs="Arial"/>
        </w:rPr>
        <w:t xml:space="preserve"> seja implementada exatamente como concebida. Isso mitiga o risco de desapontamento do usuário causado por uma funcionalidade mal interpretada (Turine e Masiero, 1996).</w:t>
      </w:r>
    </w:p>
    <w:p w14:paraId="3411D7E0" w14:textId="6C3C6CD0" w:rsidR="00EE692E" w:rsidRPr="00F81D60" w:rsidRDefault="00EE692E" w:rsidP="23051913">
      <w:pPr>
        <w:spacing w:after="120" w:line="360" w:lineRule="auto"/>
        <w:ind w:firstLine="709"/>
        <w:jc w:val="both"/>
        <w:rPr>
          <w:rFonts w:eastAsia="Times New Roman" w:cs="Arial"/>
        </w:rPr>
      </w:pPr>
      <w:r w:rsidRPr="23051913">
        <w:rPr>
          <w:rFonts w:eastAsia="Times New Roman" w:cs="Arial"/>
        </w:rPr>
        <w:t xml:space="preserve">Representação Visual da Arquitetura: A UML oferece uma representação visual clara de como os componentes de personalização de treino, registro de performance e comunicação em chat se interligam. Isso alinha a equipe de desenvolvimento com a visão estratégica de negócios do </w:t>
      </w:r>
      <w:r w:rsidR="00AD70E8" w:rsidRPr="23051913">
        <w:rPr>
          <w:rFonts w:eastAsia="Times New Roman" w:cs="Arial"/>
        </w:rPr>
        <w:t>MCS</w:t>
      </w:r>
      <w:r w:rsidRPr="23051913">
        <w:rPr>
          <w:rFonts w:eastAsia="Times New Roman" w:cs="Arial"/>
        </w:rPr>
        <w:t>: transformar a relação Aluno</w:t>
      </w:r>
      <w:r w:rsidR="00840B59" w:rsidRPr="23051913">
        <w:rPr>
          <w:rFonts w:eastAsia="Times New Roman" w:cs="Arial"/>
        </w:rPr>
        <w:t>-</w:t>
      </w:r>
      <w:proofErr w:type="spellStart"/>
      <w:r w:rsidR="00D17830" w:rsidRPr="23051913">
        <w:rPr>
          <w:rFonts w:eastAsia="Times New Roman" w:cs="Arial"/>
        </w:rPr>
        <w:t>Personal</w:t>
      </w:r>
      <w:proofErr w:type="spellEnd"/>
      <w:r w:rsidR="00D17830" w:rsidRPr="23051913">
        <w:rPr>
          <w:rFonts w:eastAsia="Times New Roman" w:cs="Arial"/>
        </w:rPr>
        <w:t xml:space="preserve"> </w:t>
      </w:r>
      <w:proofErr w:type="spellStart"/>
      <w:r w:rsidR="00D17830" w:rsidRPr="23051913">
        <w:rPr>
          <w:rFonts w:eastAsia="Times New Roman" w:cs="Arial"/>
        </w:rPr>
        <w:t>Trainer</w:t>
      </w:r>
      <w:proofErr w:type="spellEnd"/>
      <w:r w:rsidRPr="23051913">
        <w:rPr>
          <w:rFonts w:eastAsia="Times New Roman" w:cs="Arial"/>
        </w:rPr>
        <w:t xml:space="preserve"> para aumentar a retenção.</w:t>
      </w:r>
    </w:p>
    <w:p w14:paraId="18DC0DD0" w14:textId="0B405DEF" w:rsidR="00386CA1" w:rsidRDefault="00EE692E" w:rsidP="000C35BA">
      <w:pPr>
        <w:spacing w:after="120" w:line="360" w:lineRule="auto"/>
        <w:ind w:firstLine="709"/>
        <w:jc w:val="both"/>
        <w:rPr>
          <w:rFonts w:cs="Arial"/>
        </w:rPr>
      </w:pPr>
      <w:r w:rsidRPr="23051913">
        <w:rPr>
          <w:rFonts w:eastAsia="Times New Roman" w:cs="Arial"/>
        </w:rPr>
        <w:t xml:space="preserve">No desenvolvimento do </w:t>
      </w:r>
      <w:r w:rsidR="00B845D0" w:rsidRPr="23051913">
        <w:rPr>
          <w:rFonts w:eastAsia="Times New Roman" w:cs="Arial"/>
        </w:rPr>
        <w:t>MCS</w:t>
      </w:r>
      <w:r w:rsidRPr="23051913">
        <w:rPr>
          <w:rFonts w:eastAsia="Times New Roman" w:cs="Arial"/>
        </w:rPr>
        <w:t>, a UML foi empregada para modelar o fluxo dinâmico de interações, assegurando que a estrutura do software seja robusta o suficiente para suportar o volume de dados e a comunicação em tempo real necessários para combater a alta taxa de evasão no setor fitness. Os principais diagramas utilizados focaram em capturar o escopo funcional e a estrutura de dados do sistema.</w:t>
      </w:r>
    </w:p>
    <w:p w14:paraId="2D828642" w14:textId="6C176792" w:rsidR="00386CA1" w:rsidRPr="00D36A2A" w:rsidRDefault="00386CA1" w:rsidP="000C35BA">
      <w:pPr>
        <w:pStyle w:val="Ttulo2"/>
        <w:spacing w:after="240"/>
        <w:rPr>
          <w:rFonts w:ascii="Arial" w:eastAsia="Arial" w:hAnsi="Arial" w:cs="Arial"/>
          <w:b/>
          <w:bCs/>
          <w:color w:val="auto"/>
          <w:sz w:val="28"/>
          <w:szCs w:val="28"/>
        </w:rPr>
      </w:pPr>
      <w:bookmarkStart w:id="15" w:name="_Toc215050745"/>
      <w:r w:rsidRPr="23051913">
        <w:rPr>
          <w:rFonts w:ascii="Arial" w:eastAsia="Arial" w:hAnsi="Arial" w:cs="Arial"/>
          <w:b/>
          <w:bCs/>
          <w:color w:val="auto"/>
          <w:sz w:val="28"/>
          <w:szCs w:val="28"/>
        </w:rPr>
        <w:lastRenderedPageBreak/>
        <w:t>2.</w:t>
      </w:r>
      <w:r w:rsidR="4262F945" w:rsidRPr="23051913">
        <w:rPr>
          <w:rFonts w:ascii="Arial" w:eastAsia="Arial" w:hAnsi="Arial" w:cs="Arial"/>
          <w:b/>
          <w:bCs/>
          <w:color w:val="auto"/>
          <w:sz w:val="28"/>
          <w:szCs w:val="28"/>
        </w:rPr>
        <w:t>3</w:t>
      </w:r>
      <w:r w:rsidRPr="23051913">
        <w:rPr>
          <w:rFonts w:ascii="Arial" w:eastAsia="Arial" w:hAnsi="Arial" w:cs="Arial"/>
          <w:b/>
          <w:bCs/>
          <w:color w:val="auto"/>
          <w:sz w:val="28"/>
          <w:szCs w:val="28"/>
        </w:rPr>
        <w:t>.1 Casos de Uso</w:t>
      </w:r>
      <w:bookmarkEnd w:id="15"/>
    </w:p>
    <w:p w14:paraId="64918968" w14:textId="4DA77CE5" w:rsidR="00183362" w:rsidRPr="00183362" w:rsidRDefault="00183362" w:rsidP="23051913">
      <w:pPr>
        <w:spacing w:after="120" w:line="360" w:lineRule="auto"/>
        <w:ind w:firstLine="709"/>
        <w:jc w:val="both"/>
        <w:rPr>
          <w:rFonts w:eastAsia="Times New Roman" w:cs="Arial"/>
        </w:rPr>
      </w:pPr>
      <w:r w:rsidRPr="23051913">
        <w:rPr>
          <w:rFonts w:eastAsia="Times New Roman" w:cs="Arial"/>
        </w:rPr>
        <w:t xml:space="preserve">O Diagrama de Casos de Uso é o primeiro diagrama estrutural da Linguagem de Modelagem Unificada (UML) e é crucial para o projeto </w:t>
      </w:r>
      <w:r w:rsidR="004503EA" w:rsidRPr="23051913">
        <w:rPr>
          <w:rFonts w:eastAsia="Times New Roman" w:cs="Arial"/>
        </w:rPr>
        <w:t>MCS</w:t>
      </w:r>
      <w:r w:rsidRPr="23051913">
        <w:rPr>
          <w:rFonts w:eastAsia="Times New Roman" w:cs="Arial"/>
        </w:rPr>
        <w:t>, pois define visualmente o escopo do sistema e suas interações com o mundo externo. Ele estabelece a visão comportamental do software, assegurando que todas as funcionalidades que visam combater a evasão e promover a fidelização estejam mapeadas desde o início.</w:t>
      </w:r>
    </w:p>
    <w:p w14:paraId="620D6B0E" w14:textId="473B8E5B" w:rsidR="00183362" w:rsidRDefault="008A4101" w:rsidP="23051913">
      <w:pPr>
        <w:spacing w:after="120" w:line="360" w:lineRule="auto"/>
        <w:ind w:firstLine="709"/>
        <w:jc w:val="both"/>
        <w:rPr>
          <w:rFonts w:eastAsia="Times New Roman" w:cs="Arial"/>
        </w:rPr>
      </w:pPr>
      <w:r w:rsidRPr="23051913">
        <w:rPr>
          <w:rFonts w:eastAsia="Times New Roman" w:cs="Arial"/>
        </w:rPr>
        <w:t>Segundo a literatura de Engenharia de Software, o Diagrama de Casos de Uso é essencial para garantir que o sistema entregue o valor de negócio esperado (Pressman, 2010). Para o MCS, isso significa assegurar que as funcionalidades de comunicação e monitoramento que combatem a evasão estejam representadas e sejam compreendidas por todas as partes interessadas.</w:t>
      </w:r>
    </w:p>
    <w:p w14:paraId="5042685E" w14:textId="059B62E7" w:rsidR="000752C0" w:rsidRDefault="00BD6C08" w:rsidP="23051913">
      <w:pPr>
        <w:spacing w:after="120" w:line="360" w:lineRule="auto"/>
        <w:ind w:firstLine="709"/>
        <w:jc w:val="both"/>
        <w:rPr>
          <w:rFonts w:eastAsia="Times New Roman" w:cs="Arial"/>
        </w:rPr>
      </w:pPr>
      <w:r w:rsidRPr="23051913">
        <w:rPr>
          <w:rFonts w:eastAsia="Times New Roman" w:cs="Arial"/>
        </w:rPr>
        <w:t>A correta aplicação desses elementos UML garante que a modelagem do MCS seja precisa, facilitando o entendimento de como o sistema irá transformar a experiência do aluno, movendo-o da desistência para a fidelização através da tecnologia.</w:t>
      </w:r>
    </w:p>
    <w:p w14:paraId="352DEFF7" w14:textId="49CD0539" w:rsidR="002D2567" w:rsidRPr="002D2567" w:rsidRDefault="002D2567" w:rsidP="23051913">
      <w:pPr>
        <w:spacing w:after="120" w:line="360" w:lineRule="auto"/>
        <w:ind w:firstLine="709"/>
        <w:jc w:val="both"/>
        <w:rPr>
          <w:rFonts w:eastAsia="Times New Roman" w:cs="Arial"/>
          <w:b/>
        </w:rPr>
      </w:pPr>
      <w:r>
        <w:rPr>
          <w:rFonts w:eastAsia="Times New Roman" w:cs="Arial"/>
          <w:b/>
        </w:rPr>
        <w:t>Imagem_01_Casos de Uso</w:t>
      </w:r>
    </w:p>
    <w:p w14:paraId="3B408BBC" w14:textId="16EAA491" w:rsidR="003F0C2A" w:rsidRPr="000226BF" w:rsidRDefault="002D2567" w:rsidP="000F492B">
      <w:r>
        <w:rPr>
          <w:noProof/>
        </w:rPr>
        <w:drawing>
          <wp:inline distT="0" distB="0" distL="0" distR="0" wp14:anchorId="16E4A1C8" wp14:editId="1998D330">
            <wp:extent cx="5397500" cy="3340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3340100"/>
                    </a:xfrm>
                    <a:prstGeom prst="rect">
                      <a:avLst/>
                    </a:prstGeom>
                    <a:noFill/>
                    <a:ln>
                      <a:noFill/>
                    </a:ln>
                  </pic:spPr>
                </pic:pic>
              </a:graphicData>
            </a:graphic>
          </wp:inline>
        </w:drawing>
      </w:r>
    </w:p>
    <w:p w14:paraId="073C5153" w14:textId="2BDDDD93" w:rsidR="00AB3D71" w:rsidRDefault="00AB3D71">
      <w:pPr>
        <w:spacing w:after="0" w:line="240" w:lineRule="auto"/>
        <w:rPr>
          <w:rFonts w:eastAsia="Arial" w:cs="Arial"/>
          <w:sz w:val="22"/>
        </w:rPr>
      </w:pPr>
    </w:p>
    <w:p w14:paraId="43F44325" w14:textId="0280A754" w:rsidR="000226BF" w:rsidRDefault="453C1088" w:rsidP="23051913">
      <w:pPr>
        <w:pStyle w:val="Ttulo1"/>
        <w:rPr>
          <w:rFonts w:eastAsiaTheme="minorEastAsia" w:cstheme="minorBidi"/>
          <w:b w:val="0"/>
          <w:sz w:val="24"/>
        </w:rPr>
      </w:pPr>
      <w:r w:rsidRPr="23051913">
        <w:rPr>
          <w:rFonts w:eastAsiaTheme="minorEastAsia" w:cstheme="minorBidi"/>
          <w:bCs/>
          <w:sz w:val="24"/>
        </w:rPr>
        <w:lastRenderedPageBreak/>
        <w:t>Fonte:</w:t>
      </w:r>
      <w:r w:rsidRPr="23051913">
        <w:rPr>
          <w:rFonts w:eastAsiaTheme="minorEastAsia" w:cstheme="minorBidi"/>
          <w:b w:val="0"/>
          <w:sz w:val="24"/>
        </w:rPr>
        <w:t xml:space="preserve"> Desenvolvido pela Equipe_03</w:t>
      </w:r>
    </w:p>
    <w:p w14:paraId="1CA0021B" w14:textId="7914BF73" w:rsidR="002D2567" w:rsidRPr="002D2567" w:rsidRDefault="002D2567" w:rsidP="002D2567">
      <w:pPr>
        <w:rPr>
          <w:b/>
        </w:rPr>
      </w:pPr>
      <w:r>
        <w:rPr>
          <w:b/>
        </w:rPr>
        <w:t>Imagem_02_Casos de Uso</w:t>
      </w:r>
    </w:p>
    <w:p w14:paraId="2B5C3FA1" w14:textId="75EF9284" w:rsidR="002D2567" w:rsidRDefault="002D2567" w:rsidP="002D2567">
      <w:r>
        <w:rPr>
          <w:noProof/>
        </w:rPr>
        <w:drawing>
          <wp:inline distT="0" distB="0" distL="0" distR="0" wp14:anchorId="50A5C4EA" wp14:editId="1835A412">
            <wp:extent cx="5397500" cy="2863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2863850"/>
                    </a:xfrm>
                    <a:prstGeom prst="rect">
                      <a:avLst/>
                    </a:prstGeom>
                    <a:noFill/>
                    <a:ln>
                      <a:noFill/>
                    </a:ln>
                  </pic:spPr>
                </pic:pic>
              </a:graphicData>
            </a:graphic>
          </wp:inline>
        </w:drawing>
      </w:r>
    </w:p>
    <w:p w14:paraId="5405C617" w14:textId="77777777" w:rsidR="002D2567" w:rsidRDefault="002D2567" w:rsidP="002D2567">
      <w:pPr>
        <w:pStyle w:val="Ttulo1"/>
        <w:rPr>
          <w:rFonts w:eastAsiaTheme="minorEastAsia" w:cstheme="minorBidi"/>
          <w:b w:val="0"/>
          <w:sz w:val="24"/>
        </w:rPr>
      </w:pPr>
      <w:r w:rsidRPr="23051913">
        <w:rPr>
          <w:rFonts w:eastAsiaTheme="minorEastAsia" w:cstheme="minorBidi"/>
          <w:bCs/>
          <w:sz w:val="24"/>
        </w:rPr>
        <w:t>Fonte:</w:t>
      </w:r>
      <w:r w:rsidRPr="23051913">
        <w:rPr>
          <w:rFonts w:eastAsiaTheme="minorEastAsia" w:cstheme="minorBidi"/>
          <w:b w:val="0"/>
          <w:sz w:val="24"/>
        </w:rPr>
        <w:t xml:space="preserve"> Desenvolvido pela Equipe_03</w:t>
      </w:r>
    </w:p>
    <w:p w14:paraId="02D4D575" w14:textId="74AA04DE" w:rsidR="002D2567" w:rsidRDefault="002D2567" w:rsidP="002D2567">
      <w:pPr>
        <w:rPr>
          <w:b/>
        </w:rPr>
      </w:pPr>
      <w:r>
        <w:rPr>
          <w:b/>
        </w:rPr>
        <w:t>Imagem_03_Casos de Uso</w:t>
      </w:r>
    </w:p>
    <w:p w14:paraId="055CBAA4" w14:textId="3ECFD5B3" w:rsidR="002D2567" w:rsidRDefault="002D2567" w:rsidP="002D2567">
      <w:pPr>
        <w:rPr>
          <w:b/>
          <w:noProof/>
        </w:rPr>
      </w:pPr>
      <w:r>
        <w:rPr>
          <w:b/>
          <w:noProof/>
        </w:rPr>
        <w:drawing>
          <wp:inline distT="0" distB="0" distL="0" distR="0" wp14:anchorId="4645FC55" wp14:editId="05EE2D96">
            <wp:extent cx="5397500" cy="36004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14:paraId="4950DBEF" w14:textId="77777777" w:rsidR="002D2567" w:rsidRDefault="002D2567" w:rsidP="002D2567">
      <w:pPr>
        <w:pStyle w:val="Ttulo1"/>
        <w:rPr>
          <w:rFonts w:eastAsiaTheme="minorEastAsia" w:cstheme="minorBidi"/>
          <w:b w:val="0"/>
          <w:sz w:val="24"/>
        </w:rPr>
      </w:pPr>
      <w:r w:rsidRPr="23051913">
        <w:rPr>
          <w:rFonts w:eastAsiaTheme="minorEastAsia" w:cstheme="minorBidi"/>
          <w:bCs/>
          <w:sz w:val="24"/>
        </w:rPr>
        <w:t>Fonte:</w:t>
      </w:r>
      <w:r w:rsidRPr="23051913">
        <w:rPr>
          <w:rFonts w:eastAsiaTheme="minorEastAsia" w:cstheme="minorBidi"/>
          <w:b w:val="0"/>
          <w:sz w:val="24"/>
        </w:rPr>
        <w:t xml:space="preserve"> Desenvolvido pela Equipe_03</w:t>
      </w:r>
    </w:p>
    <w:p w14:paraId="6EBD7762" w14:textId="5154632F" w:rsidR="002D2567" w:rsidRPr="002D2567" w:rsidRDefault="002D2567" w:rsidP="002D2567">
      <w:pPr>
        <w:pStyle w:val="Ttulo1"/>
        <w:rPr>
          <w:rFonts w:eastAsiaTheme="minorEastAsia" w:cstheme="minorBidi"/>
          <w:b w:val="0"/>
          <w:sz w:val="24"/>
        </w:rPr>
      </w:pPr>
    </w:p>
    <w:p w14:paraId="1A3D7B58" w14:textId="5F67232C" w:rsidR="00BF3CE8" w:rsidRPr="00D36A2A" w:rsidRDefault="0073332C" w:rsidP="23051913">
      <w:pPr>
        <w:pStyle w:val="Ttulo2"/>
        <w:spacing w:after="240"/>
        <w:rPr>
          <w:rFonts w:ascii="Arial Rounded MT Bold" w:hAnsi="Arial Rounded MT Bold"/>
          <w:color w:val="auto"/>
        </w:rPr>
      </w:pPr>
      <w:bookmarkStart w:id="16" w:name="_Toc215050746"/>
      <w:r w:rsidRPr="23051913">
        <w:rPr>
          <w:rFonts w:ascii="Arial" w:eastAsia="Arial" w:hAnsi="Arial" w:cs="Arial"/>
          <w:b/>
          <w:bCs/>
          <w:color w:val="auto"/>
          <w:sz w:val="28"/>
          <w:szCs w:val="28"/>
        </w:rPr>
        <w:lastRenderedPageBreak/>
        <w:t>2.</w:t>
      </w:r>
      <w:r w:rsidR="7678AEB2" w:rsidRPr="23051913">
        <w:rPr>
          <w:rFonts w:ascii="Arial" w:eastAsia="Arial" w:hAnsi="Arial" w:cs="Arial"/>
          <w:b/>
          <w:bCs/>
          <w:color w:val="auto"/>
          <w:sz w:val="28"/>
          <w:szCs w:val="28"/>
        </w:rPr>
        <w:t>3</w:t>
      </w:r>
      <w:r w:rsidRPr="23051913">
        <w:rPr>
          <w:rFonts w:ascii="Arial" w:eastAsia="Arial" w:hAnsi="Arial" w:cs="Arial"/>
          <w:b/>
          <w:bCs/>
          <w:color w:val="auto"/>
          <w:sz w:val="28"/>
          <w:szCs w:val="28"/>
        </w:rPr>
        <w:t>.2 Classes</w:t>
      </w:r>
      <w:bookmarkEnd w:id="16"/>
      <w:r w:rsidR="003B24C3" w:rsidRPr="23051913">
        <w:rPr>
          <w:rFonts w:ascii="Arial" w:eastAsia="Arial" w:hAnsi="Arial" w:cs="Arial"/>
          <w:b/>
          <w:bCs/>
          <w:color w:val="auto"/>
          <w:sz w:val="28"/>
          <w:szCs w:val="28"/>
        </w:rPr>
        <w:t xml:space="preserve"> </w:t>
      </w:r>
    </w:p>
    <w:p w14:paraId="7D387AD6" w14:textId="221D64AC" w:rsidR="003B24C3" w:rsidRPr="003B24C3" w:rsidRDefault="003B24C3" w:rsidP="23051913">
      <w:pPr>
        <w:spacing w:after="120" w:line="360" w:lineRule="auto"/>
        <w:ind w:firstLine="709"/>
        <w:jc w:val="both"/>
        <w:rPr>
          <w:rFonts w:eastAsia="Times New Roman" w:cs="Arial"/>
        </w:rPr>
      </w:pPr>
      <w:r w:rsidRPr="23051913">
        <w:rPr>
          <w:rFonts w:eastAsia="Times New Roman" w:cs="Arial"/>
        </w:rPr>
        <w:t xml:space="preserve">Diagrama de Classes é, na UML, o principal artefato para representar a estrutura estática e lógica do </w:t>
      </w:r>
      <w:r w:rsidR="00123D12" w:rsidRPr="23051913">
        <w:rPr>
          <w:rFonts w:eastAsia="Times New Roman" w:cs="Arial"/>
        </w:rPr>
        <w:t>MCS</w:t>
      </w:r>
      <w:r w:rsidRPr="23051913">
        <w:rPr>
          <w:rFonts w:eastAsia="Times New Roman" w:cs="Arial"/>
        </w:rPr>
        <w:t xml:space="preserve">. Ele serve como o </w:t>
      </w:r>
      <w:proofErr w:type="spellStart"/>
      <w:r w:rsidRPr="23051913">
        <w:rPr>
          <w:rFonts w:eastAsia="Times New Roman" w:cs="Arial"/>
        </w:rPr>
        <w:t>blueprint</w:t>
      </w:r>
      <w:proofErr w:type="spellEnd"/>
      <w:r w:rsidRPr="23051913">
        <w:rPr>
          <w:rFonts w:eastAsia="Times New Roman" w:cs="Arial"/>
        </w:rPr>
        <w:t xml:space="preserve"> de código do sistema, detalhando as classes, seus atributos (dados que armazenam), operações (funcionalidades que executam) e, crucialmente, os relacionamentos entre elas.</w:t>
      </w:r>
    </w:p>
    <w:p w14:paraId="7ACD51F5" w14:textId="4A58584D" w:rsidR="003B24C3" w:rsidRDefault="003B24C3" w:rsidP="23051913">
      <w:pPr>
        <w:spacing w:after="120" w:line="360" w:lineRule="auto"/>
        <w:ind w:firstLine="709"/>
        <w:jc w:val="both"/>
        <w:rPr>
          <w:rFonts w:eastAsia="Times New Roman" w:cs="Arial"/>
        </w:rPr>
      </w:pPr>
      <w:r w:rsidRPr="23051913">
        <w:rPr>
          <w:rFonts w:eastAsia="Times New Roman" w:cs="Arial"/>
        </w:rPr>
        <w:t xml:space="preserve">Enquanto o Diagrama de Casos de Uso define o que o sistema faz, o Diagrama de Classes define como a informação está organizada para permitir essas ações, sendo fundamental para a implementação orientada a objetos (Pressman, 2010). No </w:t>
      </w:r>
      <w:r w:rsidR="00123D12" w:rsidRPr="23051913">
        <w:rPr>
          <w:rFonts w:eastAsia="Times New Roman" w:cs="Arial"/>
        </w:rPr>
        <w:t>MCS</w:t>
      </w:r>
      <w:r w:rsidRPr="23051913">
        <w:rPr>
          <w:rFonts w:eastAsia="Times New Roman" w:cs="Arial"/>
        </w:rPr>
        <w:t>, ele é o que garante a integridade e a personalização dos dados de treino, dois pilares para a fidelização.</w:t>
      </w:r>
    </w:p>
    <w:p w14:paraId="11402E57" w14:textId="04F9380E" w:rsidR="00123D12" w:rsidRDefault="00123D12" w:rsidP="23051913">
      <w:pPr>
        <w:spacing w:after="120" w:line="360" w:lineRule="auto"/>
        <w:ind w:firstLine="709"/>
        <w:jc w:val="both"/>
        <w:rPr>
          <w:rFonts w:eastAsia="Times New Roman" w:cs="Arial"/>
        </w:rPr>
      </w:pPr>
      <w:r w:rsidRPr="23051913">
        <w:rPr>
          <w:rFonts w:eastAsia="Times New Roman" w:cs="Arial"/>
        </w:rPr>
        <w:t>O Diagrama de Classes do MCS atua como uma linguagem precisa que garante a manutenibilidade (Guedes, 2011) e a escalabilidade (RNF-D02) do sistema. Ao definir claramente as entidades e suas interdependências, ele fornece o mapa exato para a implementação do software, assegurando que o</w:t>
      </w:r>
      <w:r w:rsidR="000226BF" w:rsidRPr="23051913">
        <w:rPr>
          <w:rFonts w:eastAsia="Times New Roman" w:cs="Arial"/>
        </w:rPr>
        <w:t xml:space="preserve"> </w:t>
      </w:r>
      <w:r w:rsidRPr="23051913">
        <w:rPr>
          <w:rFonts w:eastAsia="Times New Roman" w:cs="Arial"/>
        </w:rPr>
        <w:t xml:space="preserve">código refletirá a lógica de negócio focada na retenção e </w:t>
      </w:r>
      <w:r w:rsidR="00112930" w:rsidRPr="23051913">
        <w:rPr>
          <w:rFonts w:eastAsia="Times New Roman" w:cs="Arial"/>
        </w:rPr>
        <w:t>personalização.</w:t>
      </w:r>
    </w:p>
    <w:p w14:paraId="09E154D6" w14:textId="130C0A4E" w:rsidR="00123D12" w:rsidRPr="00123D12" w:rsidRDefault="00123D12" w:rsidP="00112930">
      <w:pPr>
        <w:pStyle w:val="NormalWeb"/>
        <w:rPr>
          <w:rFonts w:ascii="Arial" w:hAnsi="Arial" w:cs="Arial"/>
        </w:rPr>
      </w:pPr>
    </w:p>
    <w:p w14:paraId="6855BA9C" w14:textId="6D2C34BF" w:rsidR="003B24C3" w:rsidRPr="003B24C3" w:rsidRDefault="003B24C3" w:rsidP="00ED4E1B">
      <w:pPr>
        <w:jc w:val="right"/>
      </w:pPr>
    </w:p>
    <w:p w14:paraId="18A26282" w14:textId="11AEB438" w:rsidR="001F4D18" w:rsidRDefault="001F4D18" w:rsidP="008D4074">
      <w:pPr>
        <w:pStyle w:val="Ttulo1"/>
        <w:rPr>
          <w:rFonts w:eastAsiaTheme="minorEastAsia" w:cstheme="minorBidi"/>
          <w:bCs/>
          <w:sz w:val="24"/>
        </w:rPr>
      </w:pPr>
      <w:r>
        <w:rPr>
          <w:rFonts w:eastAsiaTheme="minorEastAsia" w:cstheme="minorBidi"/>
          <w:bCs/>
          <w:noProof/>
          <w:sz w:val="24"/>
        </w:rPr>
        <w:drawing>
          <wp:inline distT="0" distB="0" distL="0" distR="0" wp14:anchorId="396CB3D6" wp14:editId="130CCD49">
            <wp:extent cx="5913755" cy="2273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5913755" cy="2273935"/>
                    </a:xfrm>
                    <a:prstGeom prst="rect">
                      <a:avLst/>
                    </a:prstGeom>
                    <a:noFill/>
                  </pic:spPr>
                </pic:pic>
              </a:graphicData>
            </a:graphic>
          </wp:inline>
        </w:drawing>
      </w:r>
    </w:p>
    <w:p w14:paraId="69814E84" w14:textId="5DB58B00" w:rsidR="006533FA" w:rsidRPr="008D4074" w:rsidRDefault="2A3B23CA" w:rsidP="008D4074">
      <w:pPr>
        <w:pStyle w:val="Ttulo1"/>
        <w:rPr>
          <w:rFonts w:eastAsiaTheme="minorEastAsia" w:cstheme="minorBidi"/>
          <w:b w:val="0"/>
          <w:sz w:val="24"/>
        </w:rPr>
      </w:pPr>
      <w:r w:rsidRPr="23051913">
        <w:rPr>
          <w:rFonts w:eastAsiaTheme="minorEastAsia" w:cstheme="minorBidi"/>
          <w:bCs/>
          <w:sz w:val="24"/>
        </w:rPr>
        <w:t>Fonte:</w:t>
      </w:r>
      <w:r w:rsidRPr="23051913">
        <w:rPr>
          <w:rFonts w:eastAsiaTheme="minorEastAsia" w:cstheme="minorBidi"/>
          <w:b w:val="0"/>
          <w:sz w:val="24"/>
        </w:rPr>
        <w:t xml:space="preserve"> Desenvolvido pela Equipe_03</w:t>
      </w:r>
    </w:p>
    <w:p w14:paraId="543C380B" w14:textId="38F32116" w:rsidR="00D35086" w:rsidRPr="009616BF" w:rsidRDefault="00B31F74" w:rsidP="23051913">
      <w:pPr>
        <w:pStyle w:val="Ttulo2"/>
        <w:spacing w:after="240"/>
        <w:rPr>
          <w:rFonts w:ascii="Arial" w:eastAsia="Arial" w:hAnsi="Arial" w:cs="Arial"/>
          <w:b/>
          <w:bCs/>
          <w:color w:val="auto"/>
          <w:sz w:val="28"/>
          <w:szCs w:val="28"/>
        </w:rPr>
      </w:pPr>
      <w:bookmarkStart w:id="17" w:name="_Toc215050751"/>
      <w:r w:rsidRPr="23051913">
        <w:rPr>
          <w:rFonts w:ascii="Arial" w:eastAsia="Arial" w:hAnsi="Arial" w:cs="Arial"/>
          <w:b/>
          <w:bCs/>
          <w:color w:val="auto"/>
          <w:sz w:val="28"/>
          <w:szCs w:val="28"/>
        </w:rPr>
        <w:lastRenderedPageBreak/>
        <w:t>2.</w:t>
      </w:r>
      <w:r w:rsidR="00DF4B68" w:rsidRPr="23051913">
        <w:rPr>
          <w:rFonts w:ascii="Arial" w:eastAsia="Arial" w:hAnsi="Arial" w:cs="Arial"/>
          <w:b/>
          <w:bCs/>
          <w:color w:val="auto"/>
          <w:sz w:val="28"/>
          <w:szCs w:val="28"/>
        </w:rPr>
        <w:t>4</w:t>
      </w:r>
      <w:r w:rsidRPr="23051913">
        <w:rPr>
          <w:rFonts w:ascii="Arial" w:eastAsia="Arial" w:hAnsi="Arial" w:cs="Arial"/>
          <w:b/>
          <w:bCs/>
          <w:color w:val="auto"/>
          <w:sz w:val="28"/>
          <w:szCs w:val="28"/>
        </w:rPr>
        <w:t xml:space="preserve"> Estudos de viabilidade</w:t>
      </w:r>
      <w:bookmarkEnd w:id="17"/>
    </w:p>
    <w:p w14:paraId="31251D77" w14:textId="131B5DE7" w:rsidR="00DB0E1D" w:rsidRDefault="00DB0E1D" w:rsidP="23051913">
      <w:pPr>
        <w:spacing w:after="120" w:line="360" w:lineRule="auto"/>
        <w:ind w:firstLine="709"/>
        <w:jc w:val="both"/>
        <w:rPr>
          <w:rFonts w:eastAsia="Times New Roman" w:cs="Arial"/>
        </w:rPr>
      </w:pPr>
      <w:r w:rsidRPr="23051913">
        <w:rPr>
          <w:rFonts w:eastAsia="Times New Roman" w:cs="Arial"/>
        </w:rPr>
        <w:t>O Estudo de Viabilidade é uma análise essencial e sistemática realizada no início de qualquer projeto para determinar sua viabilidade técnica, econômica e operacional. Baseado em princípios científicos de gestão de projetos e engenharia de software, este estudo funciona como um filtro para garantir que os recursos limitados sejam investidos em soluções que realmente têm potencial de sucesso (Pressman, 2010).</w:t>
      </w:r>
    </w:p>
    <w:p w14:paraId="4D28C623" w14:textId="6DD351E5" w:rsidR="00346E57" w:rsidRPr="00DB0E1D" w:rsidRDefault="00346E57" w:rsidP="23051913">
      <w:pPr>
        <w:spacing w:after="120" w:line="360" w:lineRule="auto"/>
        <w:ind w:firstLine="709"/>
        <w:jc w:val="both"/>
        <w:rPr>
          <w:rFonts w:eastAsia="Times New Roman" w:cs="Arial"/>
        </w:rPr>
      </w:pPr>
      <w:r w:rsidRPr="23051913">
        <w:rPr>
          <w:rFonts w:eastAsia="Times New Roman" w:cs="Arial"/>
        </w:rPr>
        <w:t>O Estudo de Viabilidade, ao fornecer uma análise fundamentada e quantificável, assegura que o desenvolvimento do projeto não seja apenas tecnicamente possível, mas que também seja uma decisão estratégica e financeiramente responsável.</w:t>
      </w:r>
    </w:p>
    <w:p w14:paraId="7621C777" w14:textId="3ECDD809" w:rsidR="00D35086" w:rsidRPr="0070794A" w:rsidRDefault="00B31F74" w:rsidP="23051913">
      <w:pPr>
        <w:pStyle w:val="Ttulo2"/>
        <w:spacing w:after="240"/>
        <w:rPr>
          <w:rFonts w:ascii="Arial" w:eastAsia="Arial" w:hAnsi="Arial" w:cs="Arial"/>
          <w:b/>
          <w:bCs/>
          <w:color w:val="auto"/>
          <w:sz w:val="28"/>
          <w:szCs w:val="28"/>
        </w:rPr>
      </w:pPr>
      <w:bookmarkStart w:id="18" w:name="_Toc215050752"/>
      <w:r w:rsidRPr="23051913">
        <w:rPr>
          <w:rFonts w:ascii="Arial" w:eastAsia="Arial" w:hAnsi="Arial" w:cs="Arial"/>
          <w:b/>
          <w:bCs/>
          <w:color w:val="auto"/>
          <w:sz w:val="28"/>
          <w:szCs w:val="28"/>
        </w:rPr>
        <w:t>2.</w:t>
      </w:r>
      <w:r w:rsidR="00DF4B68" w:rsidRPr="23051913">
        <w:rPr>
          <w:rFonts w:ascii="Arial" w:eastAsia="Arial" w:hAnsi="Arial" w:cs="Arial"/>
          <w:b/>
          <w:bCs/>
          <w:color w:val="auto"/>
          <w:sz w:val="28"/>
          <w:szCs w:val="28"/>
        </w:rPr>
        <w:t>4.1</w:t>
      </w:r>
      <w:r w:rsidRPr="23051913">
        <w:rPr>
          <w:rFonts w:ascii="Arial" w:eastAsia="Arial" w:hAnsi="Arial" w:cs="Arial"/>
          <w:b/>
          <w:bCs/>
          <w:color w:val="auto"/>
          <w:sz w:val="28"/>
          <w:szCs w:val="28"/>
        </w:rPr>
        <w:t xml:space="preserve"> </w:t>
      </w:r>
      <w:r w:rsidR="005C447C" w:rsidRPr="23051913">
        <w:rPr>
          <w:rFonts w:ascii="Arial" w:eastAsia="Arial" w:hAnsi="Arial" w:cs="Arial"/>
          <w:b/>
          <w:bCs/>
          <w:color w:val="auto"/>
          <w:sz w:val="28"/>
          <w:szCs w:val="28"/>
        </w:rPr>
        <w:t>Técnica</w:t>
      </w:r>
      <w:bookmarkEnd w:id="18"/>
    </w:p>
    <w:p w14:paraId="2F8AB4AA" w14:textId="4F7F8365" w:rsidR="00D35086" w:rsidRDefault="00AC76D7" w:rsidP="23051913">
      <w:pPr>
        <w:spacing w:after="120" w:line="360" w:lineRule="auto"/>
        <w:ind w:firstLine="709"/>
        <w:jc w:val="both"/>
        <w:rPr>
          <w:rFonts w:eastAsia="Times New Roman" w:cs="Arial"/>
        </w:rPr>
      </w:pPr>
      <w:r w:rsidRPr="23051913">
        <w:rPr>
          <w:rFonts w:eastAsia="Times New Roman" w:cs="Arial"/>
        </w:rPr>
        <w:t>A viabilidade técnica avalia se a tecnologia necessária para construir o sistema está disponível, se a equipe possui o conhecimento técnico para usá-la e se o sistema pode ser integrado aos ambientes existentes (</w:t>
      </w:r>
      <w:proofErr w:type="spellStart"/>
      <w:r w:rsidRPr="23051913">
        <w:rPr>
          <w:rFonts w:eastAsia="Times New Roman" w:cs="Arial"/>
        </w:rPr>
        <w:t>Sommerville</w:t>
      </w:r>
      <w:proofErr w:type="spellEnd"/>
      <w:r w:rsidRPr="23051913">
        <w:rPr>
          <w:rFonts w:eastAsia="Times New Roman" w:cs="Arial"/>
        </w:rPr>
        <w:t>, 2011).</w:t>
      </w:r>
    </w:p>
    <w:p w14:paraId="6336305A" w14:textId="6E36E104" w:rsidR="00AC76D7" w:rsidRPr="004C455E" w:rsidRDefault="004C455E" w:rsidP="004C455E">
      <w:pPr>
        <w:spacing w:after="120" w:line="360" w:lineRule="auto"/>
        <w:jc w:val="both"/>
        <w:rPr>
          <w:rFonts w:eastAsia="Times New Roman" w:cs="Arial"/>
          <w:b/>
        </w:rPr>
      </w:pPr>
      <w:r w:rsidRPr="001E1F46">
        <w:rPr>
          <w:rFonts w:eastAsia="Times New Roman" w:cs="Arial"/>
          <w:b/>
        </w:rPr>
        <w:t>Imagem_0</w:t>
      </w:r>
      <w:r>
        <w:rPr>
          <w:rFonts w:eastAsia="Times New Roman" w:cs="Arial"/>
          <w:b/>
        </w:rPr>
        <w:t>5</w:t>
      </w:r>
      <w:r w:rsidRPr="001E1F46">
        <w:rPr>
          <w:rFonts w:eastAsia="Times New Roman" w:cs="Arial"/>
          <w:b/>
        </w:rPr>
        <w:t>_Estudo de Viabilidade</w:t>
      </w:r>
    </w:p>
    <w:p w14:paraId="4DB56C5F" w14:textId="30D0239A" w:rsidR="00327E5B" w:rsidRDefault="01447110" w:rsidP="23051913">
      <w:pPr>
        <w:spacing w:after="240" w:line="240" w:lineRule="auto"/>
      </w:pPr>
      <w:r>
        <w:rPr>
          <w:noProof/>
        </w:rPr>
        <w:drawing>
          <wp:inline distT="0" distB="0" distL="0" distR="0" wp14:anchorId="21F9AEAF" wp14:editId="779C51DC">
            <wp:extent cx="3864120" cy="1571196"/>
            <wp:effectExtent l="0" t="0" r="0" b="0"/>
            <wp:docPr id="1561758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8291" name=""/>
                    <pic:cNvPicPr/>
                  </pic:nvPicPr>
                  <pic:blipFill>
                    <a:blip r:embed="rId15">
                      <a:extLst>
                        <a:ext uri="{28A0092B-C50C-407E-A947-70E740481C1C}">
                          <a14:useLocalDpi xmlns:a14="http://schemas.microsoft.com/office/drawing/2010/main"/>
                        </a:ext>
                      </a:extLst>
                    </a:blip>
                    <a:stretch>
                      <a:fillRect/>
                    </a:stretch>
                  </pic:blipFill>
                  <pic:spPr>
                    <a:xfrm>
                      <a:off x="0" y="0"/>
                      <a:ext cx="3864120" cy="1571196"/>
                    </a:xfrm>
                    <a:prstGeom prst="rect">
                      <a:avLst/>
                    </a:prstGeom>
                  </pic:spPr>
                </pic:pic>
              </a:graphicData>
            </a:graphic>
          </wp:inline>
        </w:drawing>
      </w:r>
    </w:p>
    <w:p w14:paraId="09CB9492" w14:textId="63CBEDE9" w:rsidR="00AE6A9F" w:rsidRDefault="01447110" w:rsidP="23051913">
      <w:pPr>
        <w:pStyle w:val="Ttulo1"/>
        <w:rPr>
          <w:rFonts w:eastAsia="Times New Roman"/>
        </w:rPr>
      </w:pPr>
      <w:r w:rsidRPr="23051913">
        <w:rPr>
          <w:rFonts w:eastAsiaTheme="minorEastAsia" w:cstheme="minorBidi"/>
          <w:bCs/>
          <w:sz w:val="24"/>
        </w:rPr>
        <w:t xml:space="preserve">Fonte: </w:t>
      </w:r>
      <w:r w:rsidRPr="23051913">
        <w:rPr>
          <w:rFonts w:eastAsiaTheme="minorEastAsia" w:cstheme="minorBidi"/>
          <w:b w:val="0"/>
          <w:sz w:val="24"/>
        </w:rPr>
        <w:t>Desenvolvido pela Equipe_03</w:t>
      </w:r>
    </w:p>
    <w:p w14:paraId="10EC85A5" w14:textId="3D9D8411" w:rsidR="00AE6A9F" w:rsidRDefault="2B80D44A" w:rsidP="23051913">
      <w:pPr>
        <w:pStyle w:val="Ttulo2"/>
        <w:spacing w:after="240"/>
        <w:rPr>
          <w:rFonts w:ascii="Arial" w:eastAsia="Arial" w:hAnsi="Arial" w:cs="Arial"/>
          <w:b/>
          <w:bCs/>
          <w:color w:val="auto"/>
          <w:sz w:val="28"/>
          <w:szCs w:val="28"/>
        </w:rPr>
      </w:pPr>
      <w:r w:rsidRPr="23051913">
        <w:rPr>
          <w:rFonts w:ascii="Arial" w:eastAsia="Arial" w:hAnsi="Arial" w:cs="Arial"/>
          <w:b/>
          <w:bCs/>
          <w:color w:val="auto"/>
          <w:sz w:val="28"/>
          <w:szCs w:val="28"/>
        </w:rPr>
        <w:t>2.4.2 Prazo</w:t>
      </w:r>
    </w:p>
    <w:p w14:paraId="7D90E677" w14:textId="7C5B1276" w:rsidR="00AE6A9F" w:rsidRDefault="00AE6A9F" w:rsidP="23051913">
      <w:pPr>
        <w:spacing w:after="120" w:line="360" w:lineRule="auto"/>
        <w:ind w:firstLine="709"/>
        <w:jc w:val="both"/>
        <w:rPr>
          <w:rFonts w:eastAsia="Times New Roman" w:cs="Arial"/>
        </w:rPr>
      </w:pPr>
      <w:r w:rsidRPr="23051913">
        <w:rPr>
          <w:rFonts w:eastAsia="Times New Roman" w:cs="Arial"/>
        </w:rPr>
        <w:t>A</w:t>
      </w:r>
      <w:r w:rsidR="00702152" w:rsidRPr="23051913">
        <w:rPr>
          <w:rFonts w:eastAsia="Times New Roman" w:cs="Arial"/>
        </w:rPr>
        <w:t xml:space="preserve"> </w:t>
      </w:r>
      <w:r w:rsidRPr="23051913">
        <w:rPr>
          <w:rFonts w:eastAsia="Times New Roman" w:cs="Arial"/>
        </w:rPr>
        <w:t>via</w:t>
      </w:r>
      <w:r w:rsidR="00702152" w:rsidRPr="23051913">
        <w:rPr>
          <w:rFonts w:eastAsia="Times New Roman" w:cs="Arial"/>
        </w:rPr>
        <w:t xml:space="preserve">bilidade de </w:t>
      </w:r>
      <w:r w:rsidRPr="23051913">
        <w:rPr>
          <w:rFonts w:eastAsia="Times New Roman" w:cs="Arial"/>
        </w:rPr>
        <w:t>Prazo é um componente crítico da gestão de projetos e da Engenharia de Software. Baseando-se em princípios científicos de gerenciamento, ele visa determinar se o projeto pode ser concluído dentro de um prazo realista e aceitável com os recursos disponíveis, garantindo que as expectativas dos stakeholders sejam alinhadas com a capacidade de entrega da equipe.</w:t>
      </w:r>
    </w:p>
    <w:p w14:paraId="4CE02789" w14:textId="5BBEE4CB" w:rsidR="004C455E" w:rsidRPr="004C455E" w:rsidRDefault="004C455E" w:rsidP="004C455E">
      <w:pPr>
        <w:spacing w:after="120" w:line="360" w:lineRule="auto"/>
        <w:jc w:val="both"/>
        <w:rPr>
          <w:rFonts w:eastAsia="Times New Roman" w:cs="Arial"/>
          <w:b/>
        </w:rPr>
      </w:pPr>
      <w:r w:rsidRPr="001E1F46">
        <w:rPr>
          <w:rFonts w:eastAsia="Times New Roman" w:cs="Arial"/>
          <w:b/>
        </w:rPr>
        <w:lastRenderedPageBreak/>
        <w:t>Imagem_0</w:t>
      </w:r>
      <w:r>
        <w:rPr>
          <w:rFonts w:eastAsia="Times New Roman" w:cs="Arial"/>
          <w:b/>
        </w:rPr>
        <w:t>6</w:t>
      </w:r>
      <w:r w:rsidRPr="001E1F46">
        <w:rPr>
          <w:rFonts w:eastAsia="Times New Roman" w:cs="Arial"/>
          <w:b/>
        </w:rPr>
        <w:t>_Estudo de Viabilidade</w:t>
      </w:r>
    </w:p>
    <w:p w14:paraId="69A70EF8" w14:textId="56E837B0" w:rsidR="00AE6A9F" w:rsidRPr="00AE6A9F" w:rsidRDefault="7AB7F2A4" w:rsidP="23051913">
      <w:r>
        <w:rPr>
          <w:noProof/>
        </w:rPr>
        <w:drawing>
          <wp:inline distT="0" distB="0" distL="0" distR="0" wp14:anchorId="7DE1115D" wp14:editId="4B67CB3C">
            <wp:extent cx="5762625" cy="771525"/>
            <wp:effectExtent l="0" t="0" r="0" b="0"/>
            <wp:docPr id="1397669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6055" name=""/>
                    <pic:cNvPicPr/>
                  </pic:nvPicPr>
                  <pic:blipFill>
                    <a:blip r:embed="rId16">
                      <a:extLst>
                        <a:ext uri="{28A0092B-C50C-407E-A947-70E740481C1C}">
                          <a14:useLocalDpi xmlns:a14="http://schemas.microsoft.com/office/drawing/2010/main" val="0"/>
                        </a:ext>
                      </a:extLst>
                    </a:blip>
                    <a:stretch>
                      <a:fillRect/>
                    </a:stretch>
                  </pic:blipFill>
                  <pic:spPr>
                    <a:xfrm>
                      <a:off x="0" y="0"/>
                      <a:ext cx="5762625" cy="771525"/>
                    </a:xfrm>
                    <a:prstGeom prst="rect">
                      <a:avLst/>
                    </a:prstGeom>
                  </pic:spPr>
                </pic:pic>
              </a:graphicData>
            </a:graphic>
          </wp:inline>
        </w:drawing>
      </w:r>
      <w:r w:rsidRPr="23051913">
        <w:rPr>
          <w:b/>
          <w:bCs/>
        </w:rPr>
        <w:t>Fonte:</w:t>
      </w:r>
      <w:r w:rsidRPr="23051913">
        <w:t xml:space="preserve"> Desenvolvido pela Equipe_03</w:t>
      </w:r>
    </w:p>
    <w:p w14:paraId="6158E8F5" w14:textId="4840D4D7" w:rsidR="00D35086" w:rsidRPr="0070794A" w:rsidRDefault="00B31F74" w:rsidP="23051913">
      <w:pPr>
        <w:pStyle w:val="Ttulo2"/>
        <w:spacing w:after="240"/>
        <w:rPr>
          <w:rFonts w:ascii="Arial" w:eastAsia="Arial" w:hAnsi="Arial" w:cs="Arial"/>
          <w:b/>
          <w:bCs/>
          <w:color w:val="auto"/>
          <w:sz w:val="28"/>
          <w:szCs w:val="28"/>
        </w:rPr>
      </w:pPr>
      <w:bookmarkStart w:id="19" w:name="_Toc215050754"/>
      <w:r w:rsidRPr="23051913">
        <w:rPr>
          <w:rFonts w:ascii="Arial" w:eastAsia="Arial" w:hAnsi="Arial" w:cs="Arial"/>
          <w:b/>
          <w:bCs/>
          <w:color w:val="auto"/>
          <w:sz w:val="28"/>
          <w:szCs w:val="28"/>
        </w:rPr>
        <w:t>2.</w:t>
      </w:r>
      <w:r w:rsidR="0027343D" w:rsidRPr="23051913">
        <w:rPr>
          <w:rFonts w:ascii="Arial" w:eastAsia="Arial" w:hAnsi="Arial" w:cs="Arial"/>
          <w:b/>
          <w:bCs/>
          <w:color w:val="auto"/>
          <w:sz w:val="28"/>
          <w:szCs w:val="28"/>
        </w:rPr>
        <w:t>4</w:t>
      </w:r>
      <w:r w:rsidRPr="23051913">
        <w:rPr>
          <w:rFonts w:ascii="Arial" w:eastAsia="Arial" w:hAnsi="Arial" w:cs="Arial"/>
          <w:b/>
          <w:bCs/>
          <w:color w:val="auto"/>
          <w:sz w:val="28"/>
          <w:szCs w:val="28"/>
        </w:rPr>
        <w:t xml:space="preserve">.3 </w:t>
      </w:r>
      <w:r w:rsidR="0027343D" w:rsidRPr="23051913">
        <w:rPr>
          <w:rFonts w:ascii="Arial" w:eastAsia="Arial" w:hAnsi="Arial" w:cs="Arial"/>
          <w:b/>
          <w:bCs/>
          <w:color w:val="auto"/>
          <w:sz w:val="28"/>
          <w:szCs w:val="28"/>
        </w:rPr>
        <w:t>Custo</w:t>
      </w:r>
      <w:bookmarkEnd w:id="19"/>
    </w:p>
    <w:p w14:paraId="05030159" w14:textId="5D984967" w:rsidR="00D35086" w:rsidRDefault="0027343D" w:rsidP="23051913">
      <w:pPr>
        <w:spacing w:after="120" w:line="360" w:lineRule="auto"/>
        <w:ind w:firstLine="709"/>
        <w:jc w:val="both"/>
        <w:rPr>
          <w:rFonts w:eastAsia="Times New Roman" w:cs="Arial"/>
        </w:rPr>
      </w:pPr>
      <w:r w:rsidRPr="23051913">
        <w:rPr>
          <w:rFonts w:eastAsia="Times New Roman" w:cs="Arial"/>
        </w:rPr>
        <w:t xml:space="preserve">Esta é a dimensão mais crítica, focada em determinar se os benefícios esperados do sistema superam os custos de desenvolvimento, implementação e manutenção. Envolve a análise do ROI (Retorno sobre o Investimento) (Pressman, 2010). </w:t>
      </w:r>
    </w:p>
    <w:p w14:paraId="3644D740" w14:textId="7D05D65B" w:rsidR="002D2567" w:rsidRPr="001E1F46" w:rsidRDefault="002D2567" w:rsidP="001E1F46">
      <w:pPr>
        <w:spacing w:after="120" w:line="360" w:lineRule="auto"/>
        <w:jc w:val="both"/>
        <w:rPr>
          <w:rFonts w:eastAsia="Times New Roman" w:cs="Arial"/>
          <w:b/>
        </w:rPr>
      </w:pPr>
      <w:r w:rsidRPr="001E1F46">
        <w:rPr>
          <w:rFonts w:eastAsia="Times New Roman" w:cs="Arial"/>
          <w:b/>
        </w:rPr>
        <w:t>Imagem_0</w:t>
      </w:r>
      <w:r w:rsidR="004C455E">
        <w:rPr>
          <w:rFonts w:eastAsia="Times New Roman" w:cs="Arial"/>
          <w:b/>
        </w:rPr>
        <w:t>7</w:t>
      </w:r>
      <w:r w:rsidRPr="001E1F46">
        <w:rPr>
          <w:rFonts w:eastAsia="Times New Roman" w:cs="Arial"/>
          <w:b/>
        </w:rPr>
        <w:t>_Estudo de Viabilidade</w:t>
      </w:r>
    </w:p>
    <w:p w14:paraId="0E74134A" w14:textId="4B0B5EA5" w:rsidR="00D35086" w:rsidRDefault="0F8DF061">
      <w:pPr>
        <w:spacing w:after="240" w:line="240" w:lineRule="auto"/>
      </w:pPr>
      <w:r>
        <w:rPr>
          <w:noProof/>
        </w:rPr>
        <w:drawing>
          <wp:inline distT="0" distB="0" distL="0" distR="0" wp14:anchorId="01FAAD7A" wp14:editId="087E2F9A">
            <wp:extent cx="5368018" cy="1863279"/>
            <wp:effectExtent l="0" t="0" r="0" b="0"/>
            <wp:docPr id="200604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469" name=""/>
                    <pic:cNvPicPr/>
                  </pic:nvPicPr>
                  <pic:blipFill>
                    <a:blip r:embed="rId17">
                      <a:extLst>
                        <a:ext uri="{28A0092B-C50C-407E-A947-70E740481C1C}">
                          <a14:useLocalDpi xmlns:a14="http://schemas.microsoft.com/office/drawing/2010/main"/>
                        </a:ext>
                      </a:extLst>
                    </a:blip>
                    <a:stretch>
                      <a:fillRect/>
                    </a:stretch>
                  </pic:blipFill>
                  <pic:spPr>
                    <a:xfrm>
                      <a:off x="0" y="0"/>
                      <a:ext cx="5368018" cy="1863279"/>
                    </a:xfrm>
                    <a:prstGeom prst="rect">
                      <a:avLst/>
                    </a:prstGeom>
                  </pic:spPr>
                </pic:pic>
              </a:graphicData>
            </a:graphic>
          </wp:inline>
        </w:drawing>
      </w:r>
    </w:p>
    <w:p w14:paraId="30DB8038" w14:textId="02D43C56" w:rsidR="00D35086" w:rsidRDefault="4B25E757" w:rsidP="23051913">
      <w:pPr>
        <w:spacing w:after="240" w:line="240" w:lineRule="auto"/>
      </w:pPr>
      <w:r w:rsidRPr="23051913">
        <w:rPr>
          <w:b/>
          <w:bCs/>
        </w:rPr>
        <w:t>Fonte:</w:t>
      </w:r>
      <w:r w:rsidRPr="23051913">
        <w:t xml:space="preserve"> Desenvolvido pela Equipe_03</w:t>
      </w:r>
    </w:p>
    <w:p w14:paraId="231B51F0" w14:textId="07449EA6" w:rsidR="001E1F46" w:rsidRPr="001E1F46" w:rsidRDefault="001E1F46" w:rsidP="23051913">
      <w:pPr>
        <w:spacing w:after="240" w:line="240" w:lineRule="auto"/>
        <w:rPr>
          <w:b/>
        </w:rPr>
      </w:pPr>
      <w:r w:rsidRPr="001E1F46">
        <w:rPr>
          <w:b/>
        </w:rPr>
        <w:t>Imagem_0</w:t>
      </w:r>
      <w:r w:rsidR="004C455E">
        <w:rPr>
          <w:b/>
        </w:rPr>
        <w:t>8</w:t>
      </w:r>
      <w:r w:rsidRPr="001E1F46">
        <w:rPr>
          <w:b/>
        </w:rPr>
        <w:t>_Estudo de Viabilidade</w:t>
      </w:r>
    </w:p>
    <w:p w14:paraId="5F575DAA" w14:textId="18CFCDF9" w:rsidR="00D35086" w:rsidRDefault="4B25E757">
      <w:pPr>
        <w:spacing w:after="240" w:line="240" w:lineRule="auto"/>
      </w:pPr>
      <w:r>
        <w:rPr>
          <w:noProof/>
        </w:rPr>
        <w:drawing>
          <wp:inline distT="0" distB="0" distL="0" distR="0" wp14:anchorId="49FCECF7" wp14:editId="39C41CCE">
            <wp:extent cx="5378734" cy="1715861"/>
            <wp:effectExtent l="0" t="0" r="0" b="0"/>
            <wp:docPr id="201540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5128" name=""/>
                    <pic:cNvPicPr/>
                  </pic:nvPicPr>
                  <pic:blipFill>
                    <a:blip r:embed="rId18">
                      <a:extLst>
                        <a:ext uri="{28A0092B-C50C-407E-A947-70E740481C1C}">
                          <a14:useLocalDpi xmlns:a14="http://schemas.microsoft.com/office/drawing/2010/main"/>
                        </a:ext>
                      </a:extLst>
                    </a:blip>
                    <a:stretch>
                      <a:fillRect/>
                    </a:stretch>
                  </pic:blipFill>
                  <pic:spPr>
                    <a:xfrm>
                      <a:off x="0" y="0"/>
                      <a:ext cx="5378734" cy="1715861"/>
                    </a:xfrm>
                    <a:prstGeom prst="rect">
                      <a:avLst/>
                    </a:prstGeom>
                  </pic:spPr>
                </pic:pic>
              </a:graphicData>
            </a:graphic>
          </wp:inline>
        </w:drawing>
      </w:r>
    </w:p>
    <w:p w14:paraId="514D22DD" w14:textId="173F5D37" w:rsidR="001E1F46" w:rsidRDefault="4B25E757" w:rsidP="23051913">
      <w:pPr>
        <w:spacing w:after="240" w:line="240" w:lineRule="auto"/>
      </w:pPr>
      <w:r w:rsidRPr="23051913">
        <w:rPr>
          <w:b/>
          <w:bCs/>
        </w:rPr>
        <w:t>Fonte:</w:t>
      </w:r>
      <w:r w:rsidRPr="23051913">
        <w:t xml:space="preserve"> Desenvolvido pela Equipe_03</w:t>
      </w:r>
    </w:p>
    <w:p w14:paraId="7CC2DFD0" w14:textId="77777777" w:rsidR="001E1F46" w:rsidRDefault="001E1F46" w:rsidP="23051913">
      <w:pPr>
        <w:spacing w:after="240" w:line="240" w:lineRule="auto"/>
        <w:rPr>
          <w:rFonts w:ascii="Cambria" w:eastAsia="Cambria" w:hAnsi="Cambria" w:cs="Cambria"/>
          <w:color w:val="365F91"/>
          <w:sz w:val="32"/>
          <w:szCs w:val="32"/>
        </w:rPr>
      </w:pPr>
    </w:p>
    <w:p w14:paraId="0BE4DB90" w14:textId="77777777" w:rsidR="001E1F46" w:rsidRDefault="001E1F46" w:rsidP="23051913">
      <w:pPr>
        <w:spacing w:after="240" w:line="240" w:lineRule="auto"/>
        <w:rPr>
          <w:rFonts w:ascii="Cambria" w:eastAsia="Cambria" w:hAnsi="Cambria" w:cs="Cambria"/>
          <w:color w:val="365F91"/>
          <w:sz w:val="32"/>
          <w:szCs w:val="32"/>
        </w:rPr>
      </w:pPr>
    </w:p>
    <w:p w14:paraId="6B26E50E" w14:textId="23142C58" w:rsidR="00491D7D" w:rsidRDefault="00491D7D" w:rsidP="23051913">
      <w:pPr>
        <w:spacing w:after="240" w:line="240" w:lineRule="auto"/>
        <w:rPr>
          <w:rFonts w:ascii="Cambria" w:eastAsia="Cambria" w:hAnsi="Cambria" w:cs="Cambria"/>
          <w:color w:val="365F91"/>
          <w:sz w:val="32"/>
          <w:szCs w:val="32"/>
        </w:rPr>
      </w:pPr>
    </w:p>
    <w:p w14:paraId="28564CDB" w14:textId="77777777" w:rsidR="001E1F46" w:rsidRDefault="001E1F46" w:rsidP="23051913">
      <w:pPr>
        <w:spacing w:after="240" w:line="240" w:lineRule="auto"/>
        <w:rPr>
          <w:b/>
          <w:bCs/>
        </w:rPr>
      </w:pPr>
    </w:p>
    <w:p w14:paraId="52B1A240" w14:textId="77777777" w:rsidR="001E1F46" w:rsidRDefault="001E1F46" w:rsidP="23051913">
      <w:pPr>
        <w:spacing w:after="240" w:line="240" w:lineRule="auto"/>
        <w:rPr>
          <w:b/>
          <w:bCs/>
        </w:rPr>
      </w:pPr>
    </w:p>
    <w:p w14:paraId="3890B1B3" w14:textId="77777777" w:rsidR="001E1F46" w:rsidRDefault="001E1F46" w:rsidP="23051913">
      <w:pPr>
        <w:spacing w:after="240" w:line="240" w:lineRule="auto"/>
        <w:rPr>
          <w:b/>
          <w:bCs/>
        </w:rPr>
      </w:pPr>
    </w:p>
    <w:p w14:paraId="2511A639" w14:textId="4C964EE7" w:rsidR="001E1F46" w:rsidRPr="001E1F46" w:rsidRDefault="001E1F46" w:rsidP="23051913">
      <w:pPr>
        <w:spacing w:after="240" w:line="240" w:lineRule="auto"/>
        <w:rPr>
          <w:b/>
        </w:rPr>
      </w:pPr>
      <w:r w:rsidRPr="001E1F46">
        <w:rPr>
          <w:b/>
        </w:rPr>
        <w:t>Imagem_0</w:t>
      </w:r>
      <w:r w:rsidR="004C455E">
        <w:rPr>
          <w:b/>
        </w:rPr>
        <w:t>9</w:t>
      </w:r>
      <w:bookmarkStart w:id="20" w:name="_GoBack"/>
      <w:bookmarkEnd w:id="20"/>
      <w:r w:rsidRPr="001E1F46">
        <w:rPr>
          <w:b/>
        </w:rPr>
        <w:t>_Estudo de Viabilidade</w:t>
      </w:r>
    </w:p>
    <w:p w14:paraId="175162C3" w14:textId="5AA58FF7" w:rsidR="001E1F46" w:rsidRDefault="001E1F46" w:rsidP="23051913">
      <w:pPr>
        <w:spacing w:after="240" w:line="240" w:lineRule="auto"/>
        <w:rPr>
          <w:b/>
          <w:bCs/>
        </w:rPr>
      </w:pPr>
      <w:r>
        <w:rPr>
          <w:noProof/>
        </w:rPr>
        <w:drawing>
          <wp:inline distT="0" distB="0" distL="0" distR="0" wp14:anchorId="1C90CD93" wp14:editId="7A2B47E1">
            <wp:extent cx="5381625" cy="2357241"/>
            <wp:effectExtent l="0" t="0" r="0" b="0"/>
            <wp:docPr id="988344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4459" name=""/>
                    <pic:cNvPicPr/>
                  </pic:nvPicPr>
                  <pic:blipFill>
                    <a:blip r:embed="rId19">
                      <a:extLst>
                        <a:ext uri="{28A0092B-C50C-407E-A947-70E740481C1C}">
                          <a14:useLocalDpi xmlns:a14="http://schemas.microsoft.com/office/drawing/2010/main"/>
                        </a:ext>
                      </a:extLst>
                    </a:blip>
                    <a:stretch>
                      <a:fillRect/>
                    </a:stretch>
                  </pic:blipFill>
                  <pic:spPr>
                    <a:xfrm>
                      <a:off x="0" y="0"/>
                      <a:ext cx="5381625" cy="2357241"/>
                    </a:xfrm>
                    <a:prstGeom prst="rect">
                      <a:avLst/>
                    </a:prstGeom>
                  </pic:spPr>
                </pic:pic>
              </a:graphicData>
            </a:graphic>
          </wp:inline>
        </w:drawing>
      </w:r>
    </w:p>
    <w:p w14:paraId="72E41807" w14:textId="5BC97282" w:rsidR="4B25E757" w:rsidRDefault="4B25E757" w:rsidP="23051913">
      <w:pPr>
        <w:spacing w:after="240" w:line="240" w:lineRule="auto"/>
      </w:pPr>
      <w:r w:rsidRPr="23051913">
        <w:rPr>
          <w:b/>
          <w:bCs/>
        </w:rPr>
        <w:t>Fonte:</w:t>
      </w:r>
      <w:r w:rsidRPr="23051913">
        <w:t xml:space="preserve"> Desenvolvido pela Equipe_03</w:t>
      </w:r>
    </w:p>
    <w:p w14:paraId="37A8C682" w14:textId="55D8A895" w:rsidR="002B21F6" w:rsidRDefault="00EA366F" w:rsidP="23051913">
      <w:pPr>
        <w:pStyle w:val="Ttulo2"/>
        <w:spacing w:after="240"/>
        <w:rPr>
          <w:rFonts w:ascii="Arial" w:eastAsia="Arial" w:hAnsi="Arial" w:cs="Arial"/>
          <w:b/>
          <w:bCs/>
          <w:color w:val="auto"/>
          <w:sz w:val="28"/>
          <w:szCs w:val="28"/>
        </w:rPr>
      </w:pPr>
      <w:bookmarkStart w:id="21" w:name="_Toc215050755"/>
      <w:r w:rsidRPr="23051913">
        <w:rPr>
          <w:rFonts w:ascii="Arial" w:eastAsia="Arial" w:hAnsi="Arial" w:cs="Arial"/>
          <w:b/>
          <w:bCs/>
          <w:color w:val="auto"/>
          <w:sz w:val="28"/>
          <w:szCs w:val="28"/>
        </w:rPr>
        <w:t>2.5 Cronograma de Atividades</w:t>
      </w:r>
      <w:bookmarkEnd w:id="21"/>
    </w:p>
    <w:tbl>
      <w:tblPr>
        <w:tblStyle w:val="Tabelacomgrade"/>
        <w:tblW w:w="10823" w:type="dxa"/>
        <w:tblInd w:w="-1706" w:type="dxa"/>
        <w:tblLayout w:type="fixed"/>
        <w:tblLook w:val="04A0" w:firstRow="1" w:lastRow="0" w:firstColumn="1" w:lastColumn="0" w:noHBand="0" w:noVBand="1"/>
      </w:tblPr>
      <w:tblGrid>
        <w:gridCol w:w="2179"/>
        <w:gridCol w:w="1206"/>
        <w:gridCol w:w="1164"/>
        <w:gridCol w:w="1121"/>
        <w:gridCol w:w="2111"/>
        <w:gridCol w:w="1482"/>
        <w:gridCol w:w="1560"/>
      </w:tblGrid>
      <w:tr w:rsidR="002B21F6" w14:paraId="78F9C07E" w14:textId="77777777" w:rsidTr="00755F52">
        <w:trPr>
          <w:trHeight w:val="630"/>
        </w:trPr>
        <w:tc>
          <w:tcPr>
            <w:tcW w:w="2179" w:type="dxa"/>
            <w:shd w:val="clear" w:color="auto" w:fill="D1D1D1" w:themeFill="background2" w:themeFillShade="E6"/>
          </w:tcPr>
          <w:p w14:paraId="60D44743" w14:textId="77777777" w:rsidR="002B21F6" w:rsidRDefault="002B21F6" w:rsidP="00755F52">
            <w:pPr>
              <w:spacing w:after="240"/>
              <w:rPr>
                <w:rFonts w:eastAsia="Arial" w:cs="Arial"/>
              </w:rPr>
            </w:pPr>
            <w:r>
              <w:rPr>
                <w:rFonts w:eastAsia="Arial" w:cs="Arial"/>
              </w:rPr>
              <w:t>Atividades</w:t>
            </w:r>
          </w:p>
        </w:tc>
        <w:tc>
          <w:tcPr>
            <w:tcW w:w="1206" w:type="dxa"/>
            <w:shd w:val="clear" w:color="auto" w:fill="D1D1D1" w:themeFill="background2" w:themeFillShade="E6"/>
          </w:tcPr>
          <w:p w14:paraId="4ABEAD9B" w14:textId="77777777" w:rsidR="002B21F6" w:rsidRDefault="002B21F6" w:rsidP="00755F52">
            <w:pPr>
              <w:spacing w:after="240"/>
              <w:rPr>
                <w:rFonts w:eastAsia="Arial" w:cs="Arial"/>
              </w:rPr>
            </w:pPr>
            <w:r>
              <w:rPr>
                <w:rFonts w:eastAsia="Arial" w:cs="Arial"/>
              </w:rPr>
              <w:t>Iniciada</w:t>
            </w:r>
          </w:p>
        </w:tc>
        <w:tc>
          <w:tcPr>
            <w:tcW w:w="1164" w:type="dxa"/>
            <w:shd w:val="clear" w:color="auto" w:fill="D1D1D1" w:themeFill="background2" w:themeFillShade="E6"/>
          </w:tcPr>
          <w:p w14:paraId="1016EC1A" w14:textId="77777777" w:rsidR="002B21F6" w:rsidRDefault="002B21F6" w:rsidP="00755F52">
            <w:pPr>
              <w:spacing w:after="240"/>
              <w:rPr>
                <w:rFonts w:eastAsia="Arial" w:cs="Arial"/>
              </w:rPr>
            </w:pPr>
            <w:r>
              <w:rPr>
                <w:rFonts w:eastAsia="Arial" w:cs="Arial"/>
              </w:rPr>
              <w:t>Pausada</w:t>
            </w:r>
          </w:p>
        </w:tc>
        <w:tc>
          <w:tcPr>
            <w:tcW w:w="1121" w:type="dxa"/>
            <w:shd w:val="clear" w:color="auto" w:fill="D1D1D1" w:themeFill="background2" w:themeFillShade="E6"/>
          </w:tcPr>
          <w:p w14:paraId="5A6C5E49" w14:textId="77777777" w:rsidR="002B21F6" w:rsidRDefault="002B21F6" w:rsidP="00755F52">
            <w:pPr>
              <w:spacing w:after="240"/>
              <w:rPr>
                <w:rFonts w:eastAsia="Arial" w:cs="Arial"/>
              </w:rPr>
            </w:pPr>
            <w:r>
              <w:rPr>
                <w:rFonts w:eastAsia="Arial" w:cs="Arial"/>
              </w:rPr>
              <w:t>Concluída</w:t>
            </w:r>
          </w:p>
        </w:tc>
        <w:tc>
          <w:tcPr>
            <w:tcW w:w="2111" w:type="dxa"/>
            <w:shd w:val="clear" w:color="auto" w:fill="D1D1D1" w:themeFill="background2" w:themeFillShade="E6"/>
          </w:tcPr>
          <w:p w14:paraId="0A6A033E" w14:textId="77777777" w:rsidR="002B21F6" w:rsidRDefault="002B21F6" w:rsidP="00755F52">
            <w:pPr>
              <w:spacing w:after="240"/>
              <w:rPr>
                <w:rFonts w:eastAsia="Arial" w:cs="Arial"/>
              </w:rPr>
            </w:pPr>
            <w:r>
              <w:rPr>
                <w:rFonts w:eastAsia="Arial" w:cs="Arial"/>
              </w:rPr>
              <w:t>Responsável</w:t>
            </w:r>
          </w:p>
        </w:tc>
        <w:tc>
          <w:tcPr>
            <w:tcW w:w="1482" w:type="dxa"/>
            <w:shd w:val="clear" w:color="auto" w:fill="D1D1D1" w:themeFill="background2" w:themeFillShade="E6"/>
          </w:tcPr>
          <w:p w14:paraId="200B2A82" w14:textId="77777777" w:rsidR="002B21F6" w:rsidRDefault="002B21F6" w:rsidP="00755F52">
            <w:pPr>
              <w:spacing w:after="240"/>
              <w:rPr>
                <w:rFonts w:eastAsia="Arial" w:cs="Arial"/>
              </w:rPr>
            </w:pPr>
            <w:r>
              <w:rPr>
                <w:rFonts w:eastAsia="Arial" w:cs="Arial"/>
              </w:rPr>
              <w:t>Data Início</w:t>
            </w:r>
          </w:p>
        </w:tc>
        <w:tc>
          <w:tcPr>
            <w:tcW w:w="1560" w:type="dxa"/>
            <w:shd w:val="clear" w:color="auto" w:fill="D1D1D1" w:themeFill="background2" w:themeFillShade="E6"/>
          </w:tcPr>
          <w:p w14:paraId="676A6D8E" w14:textId="77777777" w:rsidR="002B21F6" w:rsidRDefault="002B21F6" w:rsidP="00755F52">
            <w:pPr>
              <w:spacing w:after="240"/>
              <w:rPr>
                <w:rFonts w:eastAsia="Arial" w:cs="Arial"/>
              </w:rPr>
            </w:pPr>
            <w:r>
              <w:rPr>
                <w:rFonts w:eastAsia="Arial" w:cs="Arial"/>
              </w:rPr>
              <w:t>Data Termino</w:t>
            </w:r>
          </w:p>
        </w:tc>
      </w:tr>
      <w:tr w:rsidR="002B21F6" w14:paraId="225A47D7" w14:textId="77777777" w:rsidTr="00755F52">
        <w:tc>
          <w:tcPr>
            <w:tcW w:w="2179" w:type="dxa"/>
          </w:tcPr>
          <w:p w14:paraId="205A8ECC" w14:textId="77777777" w:rsidR="002B21F6" w:rsidRDefault="002B21F6" w:rsidP="00755F52">
            <w:pPr>
              <w:spacing w:after="240"/>
              <w:rPr>
                <w:rFonts w:eastAsia="Arial" w:cs="Arial"/>
                <w:b/>
              </w:rPr>
            </w:pPr>
            <w:r>
              <w:rPr>
                <w:rFonts w:eastAsia="Arial" w:cs="Arial"/>
                <w:b/>
              </w:rPr>
              <w:t>Problematização</w:t>
            </w:r>
          </w:p>
          <w:p w14:paraId="4D24E6AD" w14:textId="77777777" w:rsidR="002B21F6" w:rsidRDefault="002B21F6" w:rsidP="00755F52">
            <w:pPr>
              <w:spacing w:after="240"/>
              <w:rPr>
                <w:rFonts w:eastAsia="Arial" w:cs="Arial"/>
              </w:rPr>
            </w:pPr>
            <w:r>
              <w:rPr>
                <w:rFonts w:eastAsia="Arial" w:cs="Arial"/>
              </w:rPr>
              <w:t>Problema/Solução</w:t>
            </w:r>
          </w:p>
          <w:p w14:paraId="1BB24807" w14:textId="77777777" w:rsidR="002B21F6" w:rsidRPr="009879DA" w:rsidRDefault="002B21F6" w:rsidP="00755F52">
            <w:pPr>
              <w:spacing w:after="240"/>
              <w:rPr>
                <w:rFonts w:eastAsia="Arial" w:cs="Arial"/>
              </w:rPr>
            </w:pPr>
            <w:r>
              <w:rPr>
                <w:rFonts w:eastAsia="Arial" w:cs="Arial"/>
              </w:rPr>
              <w:t>Esboço da Solução</w:t>
            </w:r>
          </w:p>
        </w:tc>
        <w:tc>
          <w:tcPr>
            <w:tcW w:w="1206" w:type="dxa"/>
          </w:tcPr>
          <w:p w14:paraId="2181EB78" w14:textId="77777777" w:rsidR="002B21F6" w:rsidRPr="009879DA" w:rsidRDefault="002B21F6" w:rsidP="00755F52">
            <w:pPr>
              <w:spacing w:after="240"/>
              <w:jc w:val="center"/>
              <w:rPr>
                <w:rFonts w:eastAsia="Arial" w:cs="Arial"/>
                <w:b/>
              </w:rPr>
            </w:pPr>
          </w:p>
        </w:tc>
        <w:tc>
          <w:tcPr>
            <w:tcW w:w="1164" w:type="dxa"/>
          </w:tcPr>
          <w:p w14:paraId="1033138B" w14:textId="77777777" w:rsidR="002B21F6" w:rsidRDefault="002B21F6" w:rsidP="00755F52">
            <w:pPr>
              <w:spacing w:after="240"/>
              <w:rPr>
                <w:rFonts w:eastAsia="Arial" w:cs="Arial"/>
              </w:rPr>
            </w:pPr>
          </w:p>
        </w:tc>
        <w:tc>
          <w:tcPr>
            <w:tcW w:w="1121" w:type="dxa"/>
          </w:tcPr>
          <w:p w14:paraId="128170C6" w14:textId="77777777" w:rsidR="002B21F6" w:rsidRPr="009879DA" w:rsidRDefault="002B21F6" w:rsidP="00755F52">
            <w:pPr>
              <w:spacing w:after="240"/>
              <w:jc w:val="center"/>
              <w:rPr>
                <w:rFonts w:eastAsia="Arial" w:cs="Arial"/>
                <w:b/>
              </w:rPr>
            </w:pPr>
            <w:r>
              <w:rPr>
                <w:rFonts w:eastAsia="Arial" w:cs="Arial"/>
                <w:b/>
              </w:rPr>
              <w:t>X</w:t>
            </w:r>
          </w:p>
        </w:tc>
        <w:tc>
          <w:tcPr>
            <w:tcW w:w="2111" w:type="dxa"/>
          </w:tcPr>
          <w:p w14:paraId="0AD01507"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6BC370C0" w14:textId="77777777" w:rsidR="002B21F6" w:rsidRDefault="002B21F6" w:rsidP="00755F52">
            <w:pPr>
              <w:spacing w:after="240"/>
              <w:rPr>
                <w:rFonts w:eastAsia="Arial" w:cs="Arial"/>
              </w:rPr>
            </w:pPr>
            <w:r>
              <w:rPr>
                <w:rFonts w:eastAsia="Arial" w:cs="Arial"/>
              </w:rPr>
              <w:t>03/03/2025</w:t>
            </w:r>
          </w:p>
        </w:tc>
        <w:tc>
          <w:tcPr>
            <w:tcW w:w="1560" w:type="dxa"/>
          </w:tcPr>
          <w:p w14:paraId="43C97354" w14:textId="77777777" w:rsidR="002B21F6" w:rsidRDefault="002B21F6" w:rsidP="00755F52">
            <w:pPr>
              <w:spacing w:after="240"/>
              <w:ind w:right="-630"/>
              <w:rPr>
                <w:rFonts w:eastAsia="Arial" w:cs="Arial"/>
              </w:rPr>
            </w:pPr>
            <w:r>
              <w:rPr>
                <w:rFonts w:eastAsia="Arial" w:cs="Arial"/>
              </w:rPr>
              <w:t>09/03/2025</w:t>
            </w:r>
          </w:p>
        </w:tc>
      </w:tr>
      <w:tr w:rsidR="002B21F6" w14:paraId="235B1B16" w14:textId="77777777" w:rsidTr="00755F52">
        <w:tc>
          <w:tcPr>
            <w:tcW w:w="2179" w:type="dxa"/>
          </w:tcPr>
          <w:p w14:paraId="7C82D346" w14:textId="77777777" w:rsidR="002B21F6" w:rsidRDefault="002B21F6" w:rsidP="00755F52">
            <w:pPr>
              <w:spacing w:after="240"/>
              <w:rPr>
                <w:rFonts w:eastAsia="Arial" w:cs="Arial"/>
              </w:rPr>
            </w:pPr>
            <w:r>
              <w:rPr>
                <w:rFonts w:eastAsia="Arial" w:cs="Arial"/>
              </w:rPr>
              <w:t>Documentação</w:t>
            </w:r>
          </w:p>
        </w:tc>
        <w:tc>
          <w:tcPr>
            <w:tcW w:w="1206" w:type="dxa"/>
          </w:tcPr>
          <w:p w14:paraId="41F03245" w14:textId="77777777" w:rsidR="002B21F6" w:rsidRPr="0039587F" w:rsidRDefault="002B21F6" w:rsidP="00755F52">
            <w:pPr>
              <w:spacing w:after="240"/>
              <w:jc w:val="center"/>
              <w:rPr>
                <w:rFonts w:eastAsia="Arial" w:cs="Arial"/>
                <w:b/>
              </w:rPr>
            </w:pPr>
            <w:r>
              <w:rPr>
                <w:rFonts w:eastAsia="Arial" w:cs="Arial"/>
                <w:b/>
              </w:rPr>
              <w:t>X</w:t>
            </w:r>
          </w:p>
        </w:tc>
        <w:tc>
          <w:tcPr>
            <w:tcW w:w="1164" w:type="dxa"/>
          </w:tcPr>
          <w:p w14:paraId="36C55510" w14:textId="77777777" w:rsidR="002B21F6" w:rsidRDefault="002B21F6" w:rsidP="00755F52">
            <w:pPr>
              <w:spacing w:after="240"/>
              <w:rPr>
                <w:rFonts w:eastAsia="Arial" w:cs="Arial"/>
              </w:rPr>
            </w:pPr>
          </w:p>
        </w:tc>
        <w:tc>
          <w:tcPr>
            <w:tcW w:w="1121" w:type="dxa"/>
          </w:tcPr>
          <w:p w14:paraId="4B5D120A" w14:textId="77777777" w:rsidR="002B21F6" w:rsidRDefault="002B21F6" w:rsidP="00755F52">
            <w:pPr>
              <w:spacing w:after="240"/>
              <w:rPr>
                <w:rFonts w:eastAsia="Arial" w:cs="Arial"/>
              </w:rPr>
            </w:pPr>
          </w:p>
        </w:tc>
        <w:tc>
          <w:tcPr>
            <w:tcW w:w="2111" w:type="dxa"/>
          </w:tcPr>
          <w:p w14:paraId="4C89F18F" w14:textId="77777777" w:rsidR="002B21F6" w:rsidRDefault="002B21F6" w:rsidP="00755F52">
            <w:pPr>
              <w:spacing w:after="240"/>
              <w:rPr>
                <w:rFonts w:eastAsia="Arial" w:cs="Arial"/>
              </w:rPr>
            </w:pPr>
            <w:r>
              <w:rPr>
                <w:rFonts w:eastAsia="Arial" w:cs="Arial"/>
              </w:rPr>
              <w:t>João Augusto de Souza Bezerra</w:t>
            </w:r>
          </w:p>
        </w:tc>
        <w:tc>
          <w:tcPr>
            <w:tcW w:w="1482" w:type="dxa"/>
          </w:tcPr>
          <w:p w14:paraId="6304D250" w14:textId="77777777" w:rsidR="002B21F6" w:rsidRDefault="002B21F6" w:rsidP="00755F52">
            <w:pPr>
              <w:spacing w:after="240"/>
              <w:rPr>
                <w:rFonts w:eastAsia="Arial" w:cs="Arial"/>
              </w:rPr>
            </w:pPr>
            <w:r>
              <w:rPr>
                <w:rFonts w:eastAsia="Arial" w:cs="Arial"/>
              </w:rPr>
              <w:t>08/02/2025</w:t>
            </w:r>
          </w:p>
        </w:tc>
        <w:tc>
          <w:tcPr>
            <w:tcW w:w="1560" w:type="dxa"/>
          </w:tcPr>
          <w:p w14:paraId="4B053F52" w14:textId="77777777" w:rsidR="002B21F6" w:rsidRDefault="002B21F6" w:rsidP="00755F52">
            <w:pPr>
              <w:spacing w:after="240"/>
              <w:rPr>
                <w:rFonts w:eastAsia="Arial" w:cs="Arial"/>
              </w:rPr>
            </w:pPr>
            <w:r>
              <w:rPr>
                <w:rFonts w:eastAsia="Arial" w:cs="Arial"/>
              </w:rPr>
              <w:t>29/11/2025</w:t>
            </w:r>
          </w:p>
        </w:tc>
      </w:tr>
      <w:tr w:rsidR="002B21F6" w14:paraId="33E60773" w14:textId="77777777" w:rsidTr="00755F52">
        <w:tc>
          <w:tcPr>
            <w:tcW w:w="2179" w:type="dxa"/>
          </w:tcPr>
          <w:p w14:paraId="792ADCDA" w14:textId="77777777" w:rsidR="002B21F6" w:rsidRDefault="002B21F6" w:rsidP="00755F52">
            <w:pPr>
              <w:spacing w:after="240"/>
              <w:rPr>
                <w:rFonts w:eastAsia="Arial" w:cs="Arial"/>
              </w:rPr>
            </w:pPr>
            <w:r>
              <w:rPr>
                <w:rFonts w:eastAsia="Arial" w:cs="Arial"/>
              </w:rPr>
              <w:t>Pesquisa_01</w:t>
            </w:r>
          </w:p>
        </w:tc>
        <w:tc>
          <w:tcPr>
            <w:tcW w:w="1206" w:type="dxa"/>
          </w:tcPr>
          <w:p w14:paraId="7C678A6F" w14:textId="77777777" w:rsidR="002B21F6" w:rsidRDefault="002B21F6" w:rsidP="00755F52">
            <w:pPr>
              <w:spacing w:after="240"/>
              <w:rPr>
                <w:rFonts w:eastAsia="Arial" w:cs="Arial"/>
              </w:rPr>
            </w:pPr>
          </w:p>
        </w:tc>
        <w:tc>
          <w:tcPr>
            <w:tcW w:w="1164" w:type="dxa"/>
          </w:tcPr>
          <w:p w14:paraId="2B36AC40" w14:textId="77777777" w:rsidR="002B21F6" w:rsidRDefault="002B21F6" w:rsidP="00755F52">
            <w:pPr>
              <w:spacing w:after="240"/>
              <w:rPr>
                <w:rFonts w:eastAsia="Arial" w:cs="Arial"/>
              </w:rPr>
            </w:pPr>
          </w:p>
        </w:tc>
        <w:tc>
          <w:tcPr>
            <w:tcW w:w="1121" w:type="dxa"/>
          </w:tcPr>
          <w:p w14:paraId="6B7AEAB0"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658A612A"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08BE7296" w14:textId="77777777" w:rsidR="002B21F6" w:rsidRDefault="002B21F6" w:rsidP="00755F52">
            <w:pPr>
              <w:spacing w:after="240"/>
              <w:rPr>
                <w:rFonts w:eastAsia="Arial" w:cs="Arial"/>
              </w:rPr>
            </w:pPr>
            <w:r>
              <w:rPr>
                <w:rFonts w:eastAsia="Arial" w:cs="Arial"/>
              </w:rPr>
              <w:t>11/11/2025</w:t>
            </w:r>
          </w:p>
        </w:tc>
        <w:tc>
          <w:tcPr>
            <w:tcW w:w="1560" w:type="dxa"/>
          </w:tcPr>
          <w:p w14:paraId="0D3E8E4E" w14:textId="77777777" w:rsidR="002B21F6" w:rsidRDefault="002B21F6" w:rsidP="00755F52">
            <w:pPr>
              <w:spacing w:after="240"/>
              <w:rPr>
                <w:rFonts w:eastAsia="Arial" w:cs="Arial"/>
              </w:rPr>
            </w:pPr>
            <w:r>
              <w:rPr>
                <w:rFonts w:eastAsia="Arial" w:cs="Arial"/>
              </w:rPr>
              <w:t>15/11/2025</w:t>
            </w:r>
          </w:p>
        </w:tc>
      </w:tr>
      <w:tr w:rsidR="002B21F6" w14:paraId="77CFBF70" w14:textId="77777777" w:rsidTr="00755F52">
        <w:tc>
          <w:tcPr>
            <w:tcW w:w="2179" w:type="dxa"/>
          </w:tcPr>
          <w:p w14:paraId="1AB89AB3" w14:textId="77777777" w:rsidR="002B21F6" w:rsidRDefault="002B21F6" w:rsidP="00755F52">
            <w:pPr>
              <w:spacing w:after="240"/>
              <w:rPr>
                <w:rFonts w:eastAsia="Arial" w:cs="Arial"/>
              </w:rPr>
            </w:pPr>
            <w:r>
              <w:rPr>
                <w:rFonts w:eastAsia="Arial" w:cs="Arial"/>
              </w:rPr>
              <w:t>Pesquisa_02</w:t>
            </w:r>
          </w:p>
        </w:tc>
        <w:tc>
          <w:tcPr>
            <w:tcW w:w="1206" w:type="dxa"/>
          </w:tcPr>
          <w:p w14:paraId="3713894A" w14:textId="77777777" w:rsidR="002B21F6" w:rsidRDefault="002B21F6" w:rsidP="00755F52">
            <w:pPr>
              <w:spacing w:after="240"/>
              <w:rPr>
                <w:rFonts w:eastAsia="Arial" w:cs="Arial"/>
              </w:rPr>
            </w:pPr>
          </w:p>
        </w:tc>
        <w:tc>
          <w:tcPr>
            <w:tcW w:w="1164" w:type="dxa"/>
          </w:tcPr>
          <w:p w14:paraId="0386A192" w14:textId="77777777" w:rsidR="002B21F6" w:rsidRDefault="002B21F6" w:rsidP="00755F52">
            <w:pPr>
              <w:spacing w:after="240"/>
              <w:rPr>
                <w:rFonts w:eastAsia="Arial" w:cs="Arial"/>
              </w:rPr>
            </w:pPr>
          </w:p>
        </w:tc>
        <w:tc>
          <w:tcPr>
            <w:tcW w:w="1121" w:type="dxa"/>
          </w:tcPr>
          <w:p w14:paraId="5EF10EAA"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60CC8B8A"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221209AC" w14:textId="77777777" w:rsidR="002B21F6" w:rsidRDefault="002B21F6" w:rsidP="00755F52">
            <w:pPr>
              <w:spacing w:after="240"/>
              <w:rPr>
                <w:rFonts w:eastAsia="Arial" w:cs="Arial"/>
              </w:rPr>
            </w:pPr>
            <w:r>
              <w:rPr>
                <w:rFonts w:eastAsia="Arial" w:cs="Arial"/>
              </w:rPr>
              <w:t>11/11/2025</w:t>
            </w:r>
          </w:p>
        </w:tc>
        <w:tc>
          <w:tcPr>
            <w:tcW w:w="1560" w:type="dxa"/>
          </w:tcPr>
          <w:p w14:paraId="2909CB7A" w14:textId="77777777" w:rsidR="002B21F6" w:rsidRDefault="002B21F6" w:rsidP="00755F52">
            <w:pPr>
              <w:spacing w:after="240"/>
              <w:rPr>
                <w:rFonts w:eastAsia="Arial" w:cs="Arial"/>
              </w:rPr>
            </w:pPr>
            <w:r>
              <w:rPr>
                <w:rFonts w:eastAsia="Arial" w:cs="Arial"/>
              </w:rPr>
              <w:t>15/11/2025</w:t>
            </w:r>
          </w:p>
        </w:tc>
      </w:tr>
      <w:tr w:rsidR="002B21F6" w14:paraId="4F63B2FC" w14:textId="77777777" w:rsidTr="00755F52">
        <w:tc>
          <w:tcPr>
            <w:tcW w:w="2179" w:type="dxa"/>
          </w:tcPr>
          <w:p w14:paraId="77F02DC3" w14:textId="77777777" w:rsidR="002B21F6" w:rsidRDefault="002B21F6" w:rsidP="00755F52">
            <w:pPr>
              <w:spacing w:after="240"/>
              <w:rPr>
                <w:rFonts w:eastAsia="Arial" w:cs="Arial"/>
              </w:rPr>
            </w:pPr>
            <w:r>
              <w:rPr>
                <w:rFonts w:eastAsia="Arial" w:cs="Arial"/>
              </w:rPr>
              <w:t>Pesquisa_03</w:t>
            </w:r>
          </w:p>
        </w:tc>
        <w:tc>
          <w:tcPr>
            <w:tcW w:w="1206" w:type="dxa"/>
          </w:tcPr>
          <w:p w14:paraId="54187844" w14:textId="77777777" w:rsidR="002B21F6" w:rsidRDefault="002B21F6" w:rsidP="00755F52">
            <w:pPr>
              <w:spacing w:after="240"/>
              <w:rPr>
                <w:rFonts w:eastAsia="Arial" w:cs="Arial"/>
              </w:rPr>
            </w:pPr>
          </w:p>
        </w:tc>
        <w:tc>
          <w:tcPr>
            <w:tcW w:w="1164" w:type="dxa"/>
          </w:tcPr>
          <w:p w14:paraId="49CAAE3B" w14:textId="77777777" w:rsidR="002B21F6" w:rsidRDefault="002B21F6" w:rsidP="00755F52">
            <w:pPr>
              <w:spacing w:after="240"/>
              <w:rPr>
                <w:rFonts w:eastAsia="Arial" w:cs="Arial"/>
              </w:rPr>
            </w:pPr>
          </w:p>
        </w:tc>
        <w:tc>
          <w:tcPr>
            <w:tcW w:w="1121" w:type="dxa"/>
          </w:tcPr>
          <w:p w14:paraId="7F8AEBFD"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0F8C51F5"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530E006" w14:textId="77777777" w:rsidR="002B21F6" w:rsidRDefault="002B21F6" w:rsidP="00755F52">
            <w:pPr>
              <w:spacing w:after="240"/>
              <w:rPr>
                <w:rFonts w:eastAsia="Arial" w:cs="Arial"/>
              </w:rPr>
            </w:pPr>
            <w:r>
              <w:rPr>
                <w:rFonts w:eastAsia="Arial" w:cs="Arial"/>
              </w:rPr>
              <w:t>11/11/2025</w:t>
            </w:r>
          </w:p>
        </w:tc>
        <w:tc>
          <w:tcPr>
            <w:tcW w:w="1560" w:type="dxa"/>
          </w:tcPr>
          <w:p w14:paraId="0F0F0C9E" w14:textId="77777777" w:rsidR="002B21F6" w:rsidRDefault="002B21F6" w:rsidP="00755F52">
            <w:pPr>
              <w:spacing w:after="240"/>
              <w:rPr>
                <w:rFonts w:eastAsia="Arial" w:cs="Arial"/>
              </w:rPr>
            </w:pPr>
            <w:r>
              <w:rPr>
                <w:rFonts w:eastAsia="Arial" w:cs="Arial"/>
              </w:rPr>
              <w:t>15/11/2025</w:t>
            </w:r>
          </w:p>
        </w:tc>
      </w:tr>
      <w:tr w:rsidR="002B21F6" w14:paraId="3D1B0FFD" w14:textId="77777777" w:rsidTr="00755F52">
        <w:tc>
          <w:tcPr>
            <w:tcW w:w="2179" w:type="dxa"/>
          </w:tcPr>
          <w:p w14:paraId="3ED6401E" w14:textId="77777777" w:rsidR="002B21F6" w:rsidRDefault="002B21F6" w:rsidP="00755F52">
            <w:pPr>
              <w:spacing w:after="240"/>
              <w:rPr>
                <w:rFonts w:eastAsia="Arial" w:cs="Arial"/>
              </w:rPr>
            </w:pPr>
            <w:r>
              <w:rPr>
                <w:rFonts w:eastAsia="Arial" w:cs="Arial"/>
              </w:rPr>
              <w:lastRenderedPageBreak/>
              <w:t>Estudo de Viabilidade Técnica</w:t>
            </w:r>
          </w:p>
        </w:tc>
        <w:tc>
          <w:tcPr>
            <w:tcW w:w="1206" w:type="dxa"/>
          </w:tcPr>
          <w:p w14:paraId="3C669F2F" w14:textId="77777777" w:rsidR="002B21F6" w:rsidRDefault="002B21F6" w:rsidP="00755F52">
            <w:pPr>
              <w:spacing w:after="240"/>
              <w:rPr>
                <w:rFonts w:eastAsia="Arial" w:cs="Arial"/>
              </w:rPr>
            </w:pPr>
          </w:p>
        </w:tc>
        <w:tc>
          <w:tcPr>
            <w:tcW w:w="1164" w:type="dxa"/>
          </w:tcPr>
          <w:p w14:paraId="47F59136" w14:textId="77777777" w:rsidR="002B21F6" w:rsidRDefault="002B21F6" w:rsidP="00755F52">
            <w:pPr>
              <w:spacing w:after="240"/>
              <w:rPr>
                <w:rFonts w:eastAsia="Arial" w:cs="Arial"/>
              </w:rPr>
            </w:pPr>
          </w:p>
        </w:tc>
        <w:tc>
          <w:tcPr>
            <w:tcW w:w="1121" w:type="dxa"/>
          </w:tcPr>
          <w:p w14:paraId="32D094DE" w14:textId="77777777" w:rsidR="002B21F6" w:rsidRPr="0039587F" w:rsidRDefault="002B21F6" w:rsidP="00755F52">
            <w:pPr>
              <w:spacing w:after="240"/>
              <w:jc w:val="center"/>
              <w:rPr>
                <w:rFonts w:eastAsia="Arial" w:cs="Arial"/>
                <w:b/>
              </w:rPr>
            </w:pPr>
            <w:r>
              <w:rPr>
                <w:rFonts w:eastAsia="Arial" w:cs="Arial"/>
                <w:b/>
              </w:rPr>
              <w:t>X</w:t>
            </w:r>
          </w:p>
        </w:tc>
        <w:tc>
          <w:tcPr>
            <w:tcW w:w="2111" w:type="dxa"/>
          </w:tcPr>
          <w:p w14:paraId="06EBD0BC"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FB365BC" w14:textId="77777777" w:rsidR="002B21F6" w:rsidRDefault="002B21F6" w:rsidP="00755F52">
            <w:pPr>
              <w:spacing w:after="240"/>
              <w:rPr>
                <w:rFonts w:eastAsia="Arial" w:cs="Arial"/>
              </w:rPr>
            </w:pPr>
            <w:r>
              <w:rPr>
                <w:rFonts w:eastAsia="Arial" w:cs="Arial"/>
              </w:rPr>
              <w:t>23/06/2025</w:t>
            </w:r>
          </w:p>
        </w:tc>
        <w:tc>
          <w:tcPr>
            <w:tcW w:w="1560" w:type="dxa"/>
          </w:tcPr>
          <w:p w14:paraId="4052A1EE" w14:textId="77777777" w:rsidR="002B21F6" w:rsidRDefault="002B21F6" w:rsidP="00755F52">
            <w:pPr>
              <w:spacing w:after="240"/>
              <w:rPr>
                <w:rFonts w:eastAsia="Arial" w:cs="Arial"/>
              </w:rPr>
            </w:pPr>
            <w:r>
              <w:rPr>
                <w:rFonts w:eastAsia="Arial" w:cs="Arial"/>
              </w:rPr>
              <w:t>24/06/2025</w:t>
            </w:r>
          </w:p>
        </w:tc>
      </w:tr>
      <w:tr w:rsidR="002B21F6" w14:paraId="6F915201" w14:textId="77777777" w:rsidTr="00755F52">
        <w:tc>
          <w:tcPr>
            <w:tcW w:w="2179" w:type="dxa"/>
          </w:tcPr>
          <w:p w14:paraId="52411F4C" w14:textId="77777777" w:rsidR="002B21F6" w:rsidRDefault="002B21F6" w:rsidP="00755F52">
            <w:pPr>
              <w:spacing w:after="240"/>
              <w:rPr>
                <w:rFonts w:eastAsia="Arial" w:cs="Arial"/>
              </w:rPr>
            </w:pPr>
            <w:r>
              <w:rPr>
                <w:rFonts w:eastAsia="Arial" w:cs="Arial"/>
              </w:rPr>
              <w:t>Estudo de Viabilidade de Custos</w:t>
            </w:r>
          </w:p>
        </w:tc>
        <w:tc>
          <w:tcPr>
            <w:tcW w:w="1206" w:type="dxa"/>
          </w:tcPr>
          <w:p w14:paraId="275A7DE7" w14:textId="77777777" w:rsidR="002B21F6" w:rsidRDefault="002B21F6" w:rsidP="00755F52">
            <w:pPr>
              <w:spacing w:after="240"/>
              <w:rPr>
                <w:rFonts w:eastAsia="Arial" w:cs="Arial"/>
              </w:rPr>
            </w:pPr>
          </w:p>
        </w:tc>
        <w:tc>
          <w:tcPr>
            <w:tcW w:w="1164" w:type="dxa"/>
          </w:tcPr>
          <w:p w14:paraId="559CD1D8" w14:textId="77777777" w:rsidR="002B21F6" w:rsidRDefault="002B21F6" w:rsidP="00755F52">
            <w:pPr>
              <w:spacing w:after="240"/>
              <w:rPr>
                <w:rFonts w:eastAsia="Arial" w:cs="Arial"/>
              </w:rPr>
            </w:pPr>
          </w:p>
        </w:tc>
        <w:tc>
          <w:tcPr>
            <w:tcW w:w="1121" w:type="dxa"/>
          </w:tcPr>
          <w:p w14:paraId="7C2B3DE2" w14:textId="77777777" w:rsidR="002B21F6" w:rsidRPr="00227897" w:rsidRDefault="002B21F6" w:rsidP="00755F52">
            <w:pPr>
              <w:spacing w:after="240"/>
              <w:jc w:val="center"/>
              <w:rPr>
                <w:rFonts w:eastAsia="Arial" w:cs="Arial"/>
              </w:rPr>
            </w:pPr>
            <w:r>
              <w:rPr>
                <w:rFonts w:eastAsia="Arial" w:cs="Arial"/>
                <w:b/>
              </w:rPr>
              <w:t>X</w:t>
            </w:r>
          </w:p>
        </w:tc>
        <w:tc>
          <w:tcPr>
            <w:tcW w:w="2111" w:type="dxa"/>
          </w:tcPr>
          <w:p w14:paraId="21F1EEF4"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5968D730" w14:textId="77777777" w:rsidR="002B21F6" w:rsidRDefault="002B21F6" w:rsidP="00755F52">
            <w:pPr>
              <w:spacing w:after="240"/>
              <w:rPr>
                <w:rFonts w:eastAsia="Arial" w:cs="Arial"/>
              </w:rPr>
            </w:pPr>
            <w:r>
              <w:rPr>
                <w:rFonts w:eastAsia="Arial" w:cs="Arial"/>
              </w:rPr>
              <w:t>23/06/2025</w:t>
            </w:r>
          </w:p>
        </w:tc>
        <w:tc>
          <w:tcPr>
            <w:tcW w:w="1560" w:type="dxa"/>
          </w:tcPr>
          <w:p w14:paraId="26143065" w14:textId="77777777" w:rsidR="002B21F6" w:rsidRDefault="002B21F6" w:rsidP="00755F52">
            <w:pPr>
              <w:spacing w:after="240"/>
              <w:rPr>
                <w:rFonts w:eastAsia="Arial" w:cs="Arial"/>
              </w:rPr>
            </w:pPr>
            <w:r>
              <w:rPr>
                <w:rFonts w:eastAsia="Arial" w:cs="Arial"/>
              </w:rPr>
              <w:t>24/06/2025</w:t>
            </w:r>
          </w:p>
        </w:tc>
      </w:tr>
      <w:tr w:rsidR="002B21F6" w14:paraId="5C26B043" w14:textId="77777777" w:rsidTr="00755F52">
        <w:tc>
          <w:tcPr>
            <w:tcW w:w="2179" w:type="dxa"/>
          </w:tcPr>
          <w:p w14:paraId="3503DCDC" w14:textId="77777777" w:rsidR="002B21F6" w:rsidRDefault="002B21F6" w:rsidP="00755F52">
            <w:pPr>
              <w:spacing w:after="240"/>
              <w:rPr>
                <w:rFonts w:eastAsia="Arial" w:cs="Arial"/>
              </w:rPr>
            </w:pPr>
            <w:r>
              <w:rPr>
                <w:rFonts w:eastAsia="Arial" w:cs="Arial"/>
              </w:rPr>
              <w:t>Estudo de Viabilidade de Prazo</w:t>
            </w:r>
          </w:p>
        </w:tc>
        <w:tc>
          <w:tcPr>
            <w:tcW w:w="1206" w:type="dxa"/>
          </w:tcPr>
          <w:p w14:paraId="703CBE5C" w14:textId="77777777" w:rsidR="002B21F6" w:rsidRDefault="002B21F6" w:rsidP="00755F52">
            <w:pPr>
              <w:spacing w:after="240"/>
              <w:rPr>
                <w:rFonts w:eastAsia="Arial" w:cs="Arial"/>
              </w:rPr>
            </w:pPr>
          </w:p>
        </w:tc>
        <w:tc>
          <w:tcPr>
            <w:tcW w:w="1164" w:type="dxa"/>
          </w:tcPr>
          <w:p w14:paraId="655FB27A" w14:textId="77777777" w:rsidR="002B21F6" w:rsidRDefault="002B21F6" w:rsidP="00755F52">
            <w:pPr>
              <w:spacing w:after="240"/>
              <w:rPr>
                <w:rFonts w:eastAsia="Arial" w:cs="Arial"/>
              </w:rPr>
            </w:pPr>
          </w:p>
        </w:tc>
        <w:tc>
          <w:tcPr>
            <w:tcW w:w="1121" w:type="dxa"/>
          </w:tcPr>
          <w:p w14:paraId="234ED142"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21BE89C6"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25B83EA2" w14:textId="77777777" w:rsidR="002B21F6" w:rsidRDefault="002B21F6" w:rsidP="00755F52">
            <w:pPr>
              <w:spacing w:after="240"/>
              <w:rPr>
                <w:rFonts w:eastAsia="Arial" w:cs="Arial"/>
              </w:rPr>
            </w:pPr>
            <w:r>
              <w:rPr>
                <w:rFonts w:eastAsia="Arial" w:cs="Arial"/>
              </w:rPr>
              <w:t>23/06/2025</w:t>
            </w:r>
          </w:p>
        </w:tc>
        <w:tc>
          <w:tcPr>
            <w:tcW w:w="1560" w:type="dxa"/>
          </w:tcPr>
          <w:p w14:paraId="28478E31" w14:textId="77777777" w:rsidR="002B21F6" w:rsidRDefault="002B21F6" w:rsidP="00755F52">
            <w:pPr>
              <w:spacing w:after="240"/>
              <w:rPr>
                <w:rFonts w:eastAsia="Arial" w:cs="Arial"/>
              </w:rPr>
            </w:pPr>
            <w:r>
              <w:rPr>
                <w:rFonts w:eastAsia="Arial" w:cs="Arial"/>
              </w:rPr>
              <w:t>24/06/2025</w:t>
            </w:r>
          </w:p>
        </w:tc>
      </w:tr>
      <w:tr w:rsidR="002B21F6" w14:paraId="2DACA1A5" w14:textId="77777777" w:rsidTr="00755F52">
        <w:tc>
          <w:tcPr>
            <w:tcW w:w="2179" w:type="dxa"/>
          </w:tcPr>
          <w:p w14:paraId="5344D899" w14:textId="77777777" w:rsidR="002B21F6" w:rsidRDefault="002B21F6" w:rsidP="00755F52">
            <w:pPr>
              <w:spacing w:after="240"/>
              <w:rPr>
                <w:rFonts w:eastAsia="Arial" w:cs="Arial"/>
              </w:rPr>
            </w:pPr>
            <w:r>
              <w:rPr>
                <w:rFonts w:eastAsia="Arial" w:cs="Arial"/>
              </w:rPr>
              <w:t>Questionários</w:t>
            </w:r>
          </w:p>
        </w:tc>
        <w:tc>
          <w:tcPr>
            <w:tcW w:w="1206" w:type="dxa"/>
          </w:tcPr>
          <w:p w14:paraId="133652C1" w14:textId="77777777" w:rsidR="002B21F6" w:rsidRDefault="002B21F6" w:rsidP="00755F52">
            <w:pPr>
              <w:spacing w:after="240"/>
              <w:rPr>
                <w:rFonts w:eastAsia="Arial" w:cs="Arial"/>
              </w:rPr>
            </w:pPr>
          </w:p>
        </w:tc>
        <w:tc>
          <w:tcPr>
            <w:tcW w:w="1164" w:type="dxa"/>
          </w:tcPr>
          <w:p w14:paraId="2611828B" w14:textId="77777777" w:rsidR="002B21F6" w:rsidRDefault="002B21F6" w:rsidP="00755F52">
            <w:pPr>
              <w:spacing w:after="240"/>
              <w:rPr>
                <w:rFonts w:eastAsia="Arial" w:cs="Arial"/>
              </w:rPr>
            </w:pPr>
          </w:p>
        </w:tc>
        <w:tc>
          <w:tcPr>
            <w:tcW w:w="1121" w:type="dxa"/>
          </w:tcPr>
          <w:p w14:paraId="08C9CC77"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40B5AD06"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4BB9713" w14:textId="77777777" w:rsidR="002B21F6" w:rsidRDefault="002B21F6" w:rsidP="00755F52">
            <w:pPr>
              <w:spacing w:after="240"/>
              <w:rPr>
                <w:rFonts w:eastAsia="Arial" w:cs="Arial"/>
              </w:rPr>
            </w:pPr>
            <w:r>
              <w:rPr>
                <w:rFonts w:eastAsia="Arial" w:cs="Arial"/>
              </w:rPr>
              <w:t>25/09/2025</w:t>
            </w:r>
          </w:p>
        </w:tc>
        <w:tc>
          <w:tcPr>
            <w:tcW w:w="1560" w:type="dxa"/>
          </w:tcPr>
          <w:p w14:paraId="7B9F69D9" w14:textId="77777777" w:rsidR="002B21F6" w:rsidRDefault="002B21F6" w:rsidP="00755F52">
            <w:pPr>
              <w:spacing w:after="240"/>
              <w:rPr>
                <w:rFonts w:eastAsia="Arial" w:cs="Arial"/>
              </w:rPr>
            </w:pPr>
            <w:r>
              <w:rPr>
                <w:rFonts w:eastAsia="Arial" w:cs="Arial"/>
              </w:rPr>
              <w:t>30/09/2025</w:t>
            </w:r>
          </w:p>
        </w:tc>
      </w:tr>
      <w:tr w:rsidR="002B21F6" w14:paraId="34464705" w14:textId="77777777" w:rsidTr="00755F52">
        <w:tc>
          <w:tcPr>
            <w:tcW w:w="2179" w:type="dxa"/>
          </w:tcPr>
          <w:p w14:paraId="52C1FB80" w14:textId="77777777" w:rsidR="002B21F6" w:rsidRDefault="002B21F6" w:rsidP="00755F52">
            <w:pPr>
              <w:spacing w:after="240"/>
              <w:rPr>
                <w:rFonts w:eastAsia="Arial" w:cs="Arial"/>
              </w:rPr>
            </w:pPr>
            <w:r>
              <w:rPr>
                <w:rFonts w:eastAsia="Arial" w:cs="Arial"/>
              </w:rPr>
              <w:t>Diagrama de Casos de Uso</w:t>
            </w:r>
          </w:p>
        </w:tc>
        <w:tc>
          <w:tcPr>
            <w:tcW w:w="1206" w:type="dxa"/>
          </w:tcPr>
          <w:p w14:paraId="76DA3F0E" w14:textId="77777777" w:rsidR="002B21F6" w:rsidRPr="00227897" w:rsidRDefault="002B21F6" w:rsidP="00755F52">
            <w:pPr>
              <w:spacing w:after="240"/>
              <w:jc w:val="center"/>
              <w:rPr>
                <w:rFonts w:eastAsia="Arial" w:cs="Arial"/>
                <w:b/>
              </w:rPr>
            </w:pPr>
            <w:r>
              <w:rPr>
                <w:rFonts w:eastAsia="Arial" w:cs="Arial"/>
                <w:b/>
              </w:rPr>
              <w:t>X</w:t>
            </w:r>
          </w:p>
        </w:tc>
        <w:tc>
          <w:tcPr>
            <w:tcW w:w="1164" w:type="dxa"/>
          </w:tcPr>
          <w:p w14:paraId="2DB1E8F5" w14:textId="77777777" w:rsidR="002B21F6" w:rsidRDefault="002B21F6" w:rsidP="00755F52">
            <w:pPr>
              <w:spacing w:after="240"/>
              <w:rPr>
                <w:rFonts w:eastAsia="Arial" w:cs="Arial"/>
              </w:rPr>
            </w:pPr>
          </w:p>
        </w:tc>
        <w:tc>
          <w:tcPr>
            <w:tcW w:w="1121" w:type="dxa"/>
          </w:tcPr>
          <w:p w14:paraId="1D42D600" w14:textId="77777777" w:rsidR="002B21F6" w:rsidRDefault="002B21F6" w:rsidP="00755F52">
            <w:pPr>
              <w:spacing w:after="240"/>
              <w:rPr>
                <w:rFonts w:eastAsia="Arial" w:cs="Arial"/>
              </w:rPr>
            </w:pPr>
          </w:p>
        </w:tc>
        <w:tc>
          <w:tcPr>
            <w:tcW w:w="2111" w:type="dxa"/>
          </w:tcPr>
          <w:p w14:paraId="28186D0F" w14:textId="77777777" w:rsidR="002B21F6" w:rsidRDefault="002B21F6" w:rsidP="00755F52">
            <w:pPr>
              <w:spacing w:after="240"/>
              <w:rPr>
                <w:rFonts w:eastAsia="Arial" w:cs="Arial"/>
              </w:rPr>
            </w:pPr>
            <w:r>
              <w:rPr>
                <w:rFonts w:eastAsia="Arial" w:cs="Arial"/>
              </w:rPr>
              <w:t>Guilherme Vieira Silva</w:t>
            </w:r>
          </w:p>
        </w:tc>
        <w:tc>
          <w:tcPr>
            <w:tcW w:w="1482" w:type="dxa"/>
          </w:tcPr>
          <w:p w14:paraId="4C1C8E9F" w14:textId="77777777" w:rsidR="002B21F6" w:rsidRDefault="002B21F6" w:rsidP="00755F52">
            <w:pPr>
              <w:spacing w:after="240"/>
              <w:rPr>
                <w:rFonts w:eastAsia="Arial" w:cs="Arial"/>
              </w:rPr>
            </w:pPr>
            <w:r>
              <w:rPr>
                <w:rFonts w:eastAsia="Arial" w:cs="Arial"/>
              </w:rPr>
              <w:t>25/05/2025</w:t>
            </w:r>
          </w:p>
        </w:tc>
        <w:tc>
          <w:tcPr>
            <w:tcW w:w="1560" w:type="dxa"/>
          </w:tcPr>
          <w:p w14:paraId="7E98501C" w14:textId="77777777" w:rsidR="002B21F6" w:rsidRDefault="002B21F6" w:rsidP="00755F52">
            <w:pPr>
              <w:spacing w:after="240"/>
              <w:rPr>
                <w:rFonts w:eastAsia="Arial" w:cs="Arial"/>
              </w:rPr>
            </w:pPr>
            <w:r>
              <w:rPr>
                <w:rFonts w:eastAsia="Arial" w:cs="Arial"/>
              </w:rPr>
              <w:t>29/11/2025</w:t>
            </w:r>
          </w:p>
        </w:tc>
      </w:tr>
      <w:tr w:rsidR="002B21F6" w14:paraId="7B2AD742" w14:textId="77777777" w:rsidTr="00755F52">
        <w:tc>
          <w:tcPr>
            <w:tcW w:w="2179" w:type="dxa"/>
          </w:tcPr>
          <w:p w14:paraId="071F669B" w14:textId="77777777" w:rsidR="002B21F6" w:rsidRDefault="002B21F6" w:rsidP="00755F52">
            <w:pPr>
              <w:spacing w:after="240"/>
              <w:rPr>
                <w:rFonts w:eastAsia="Arial" w:cs="Arial"/>
              </w:rPr>
            </w:pPr>
            <w:r>
              <w:rPr>
                <w:rFonts w:eastAsia="Arial" w:cs="Arial"/>
              </w:rPr>
              <w:t>Banco de Dados</w:t>
            </w:r>
          </w:p>
        </w:tc>
        <w:tc>
          <w:tcPr>
            <w:tcW w:w="1206" w:type="dxa"/>
          </w:tcPr>
          <w:p w14:paraId="5AB00F57" w14:textId="77777777" w:rsidR="002B21F6" w:rsidRDefault="002B21F6" w:rsidP="00755F52">
            <w:pPr>
              <w:spacing w:after="240"/>
              <w:rPr>
                <w:rFonts w:eastAsia="Arial" w:cs="Arial"/>
              </w:rPr>
            </w:pPr>
          </w:p>
        </w:tc>
        <w:tc>
          <w:tcPr>
            <w:tcW w:w="1164" w:type="dxa"/>
          </w:tcPr>
          <w:p w14:paraId="2F495DF0" w14:textId="77777777" w:rsidR="002B21F6" w:rsidRDefault="002B21F6" w:rsidP="00755F52">
            <w:pPr>
              <w:spacing w:after="240"/>
              <w:rPr>
                <w:rFonts w:eastAsia="Arial" w:cs="Arial"/>
              </w:rPr>
            </w:pPr>
          </w:p>
        </w:tc>
        <w:tc>
          <w:tcPr>
            <w:tcW w:w="1121" w:type="dxa"/>
          </w:tcPr>
          <w:p w14:paraId="2CA59828" w14:textId="77777777" w:rsidR="002B21F6" w:rsidRPr="00227897" w:rsidRDefault="002B21F6" w:rsidP="00755F52">
            <w:pPr>
              <w:spacing w:after="240"/>
              <w:jc w:val="center"/>
              <w:rPr>
                <w:rFonts w:eastAsia="Arial" w:cs="Arial"/>
                <w:b/>
              </w:rPr>
            </w:pPr>
            <w:r>
              <w:rPr>
                <w:rFonts w:eastAsia="Arial" w:cs="Arial"/>
                <w:b/>
              </w:rPr>
              <w:t>X</w:t>
            </w:r>
          </w:p>
        </w:tc>
        <w:tc>
          <w:tcPr>
            <w:tcW w:w="2111" w:type="dxa"/>
          </w:tcPr>
          <w:p w14:paraId="67CAF372"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6FEA501A" w14:textId="77777777" w:rsidR="002B21F6" w:rsidRDefault="002B21F6" w:rsidP="00755F52">
            <w:pPr>
              <w:spacing w:after="240"/>
              <w:rPr>
                <w:rFonts w:eastAsia="Arial" w:cs="Arial"/>
              </w:rPr>
            </w:pPr>
            <w:r>
              <w:rPr>
                <w:rFonts w:eastAsia="Arial" w:cs="Arial"/>
              </w:rPr>
              <w:t>10/07/2025</w:t>
            </w:r>
          </w:p>
        </w:tc>
        <w:tc>
          <w:tcPr>
            <w:tcW w:w="1560" w:type="dxa"/>
          </w:tcPr>
          <w:p w14:paraId="0B0FE0AC" w14:textId="77777777" w:rsidR="002B21F6" w:rsidRDefault="002B21F6" w:rsidP="00755F52">
            <w:pPr>
              <w:spacing w:after="240"/>
              <w:rPr>
                <w:rFonts w:eastAsia="Arial" w:cs="Arial"/>
              </w:rPr>
            </w:pPr>
            <w:r>
              <w:rPr>
                <w:rFonts w:eastAsia="Arial" w:cs="Arial"/>
              </w:rPr>
              <w:t>20/07/2025</w:t>
            </w:r>
          </w:p>
        </w:tc>
      </w:tr>
      <w:tr w:rsidR="002B21F6" w14:paraId="28D0E7ED" w14:textId="77777777" w:rsidTr="00755F52">
        <w:tc>
          <w:tcPr>
            <w:tcW w:w="2179" w:type="dxa"/>
          </w:tcPr>
          <w:p w14:paraId="359108B2" w14:textId="77777777" w:rsidR="002B21F6" w:rsidRDefault="002B21F6" w:rsidP="00755F52">
            <w:pPr>
              <w:spacing w:after="240"/>
              <w:rPr>
                <w:rFonts w:eastAsia="Arial" w:cs="Arial"/>
              </w:rPr>
            </w:pPr>
            <w:r>
              <w:rPr>
                <w:rFonts w:eastAsia="Arial" w:cs="Arial"/>
              </w:rPr>
              <w:t>Diagrama de Classe</w:t>
            </w:r>
          </w:p>
        </w:tc>
        <w:tc>
          <w:tcPr>
            <w:tcW w:w="1206" w:type="dxa"/>
          </w:tcPr>
          <w:p w14:paraId="1807691C" w14:textId="77777777" w:rsidR="002B21F6" w:rsidRPr="00227897" w:rsidRDefault="002B21F6" w:rsidP="00755F52">
            <w:pPr>
              <w:spacing w:after="240"/>
              <w:jc w:val="center"/>
              <w:rPr>
                <w:rFonts w:eastAsia="Arial" w:cs="Arial"/>
                <w:b/>
              </w:rPr>
            </w:pPr>
            <w:r>
              <w:rPr>
                <w:rFonts w:eastAsia="Arial" w:cs="Arial"/>
                <w:b/>
              </w:rPr>
              <w:t>X</w:t>
            </w:r>
          </w:p>
        </w:tc>
        <w:tc>
          <w:tcPr>
            <w:tcW w:w="1164" w:type="dxa"/>
          </w:tcPr>
          <w:p w14:paraId="6F5825D8" w14:textId="77777777" w:rsidR="002B21F6" w:rsidRDefault="002B21F6" w:rsidP="00755F52">
            <w:pPr>
              <w:spacing w:after="240"/>
              <w:rPr>
                <w:rFonts w:eastAsia="Arial" w:cs="Arial"/>
              </w:rPr>
            </w:pPr>
          </w:p>
        </w:tc>
        <w:tc>
          <w:tcPr>
            <w:tcW w:w="1121" w:type="dxa"/>
          </w:tcPr>
          <w:p w14:paraId="23B0C509" w14:textId="77777777" w:rsidR="002B21F6" w:rsidRDefault="002B21F6" w:rsidP="00755F52">
            <w:pPr>
              <w:spacing w:after="240"/>
              <w:rPr>
                <w:rFonts w:eastAsia="Arial" w:cs="Arial"/>
              </w:rPr>
            </w:pPr>
          </w:p>
        </w:tc>
        <w:tc>
          <w:tcPr>
            <w:tcW w:w="2111" w:type="dxa"/>
          </w:tcPr>
          <w:p w14:paraId="4F839D98" w14:textId="77777777" w:rsidR="002B21F6" w:rsidRDefault="002B21F6" w:rsidP="00755F52">
            <w:pPr>
              <w:spacing w:after="240"/>
              <w:rPr>
                <w:rFonts w:eastAsia="Arial" w:cs="Arial"/>
              </w:rPr>
            </w:pPr>
            <w:r>
              <w:rPr>
                <w:rFonts w:eastAsia="Arial" w:cs="Arial"/>
              </w:rPr>
              <w:t>Guilherme Vieira Silva</w:t>
            </w:r>
          </w:p>
        </w:tc>
        <w:tc>
          <w:tcPr>
            <w:tcW w:w="1482" w:type="dxa"/>
          </w:tcPr>
          <w:p w14:paraId="0741BA52" w14:textId="77777777" w:rsidR="002B21F6" w:rsidRDefault="002B21F6" w:rsidP="00755F52">
            <w:pPr>
              <w:spacing w:after="240"/>
              <w:rPr>
                <w:rFonts w:eastAsia="Arial" w:cs="Arial"/>
              </w:rPr>
            </w:pPr>
            <w:r>
              <w:rPr>
                <w:rFonts w:eastAsia="Arial" w:cs="Arial"/>
              </w:rPr>
              <w:t>27/05/2025</w:t>
            </w:r>
          </w:p>
        </w:tc>
        <w:tc>
          <w:tcPr>
            <w:tcW w:w="1560" w:type="dxa"/>
          </w:tcPr>
          <w:p w14:paraId="7F95970E" w14:textId="77777777" w:rsidR="002B21F6" w:rsidRDefault="002B21F6" w:rsidP="00755F52">
            <w:pPr>
              <w:spacing w:after="240"/>
              <w:rPr>
                <w:rFonts w:eastAsia="Arial" w:cs="Arial"/>
              </w:rPr>
            </w:pPr>
            <w:r>
              <w:rPr>
                <w:rFonts w:eastAsia="Arial" w:cs="Arial"/>
              </w:rPr>
              <w:t>29/11/2025</w:t>
            </w:r>
          </w:p>
        </w:tc>
      </w:tr>
      <w:tr w:rsidR="002B21F6" w14:paraId="44F13A63" w14:textId="77777777" w:rsidTr="00755F52">
        <w:tc>
          <w:tcPr>
            <w:tcW w:w="2179" w:type="dxa"/>
          </w:tcPr>
          <w:p w14:paraId="715E420A" w14:textId="77777777" w:rsidR="002B21F6" w:rsidRDefault="002B21F6" w:rsidP="00755F52">
            <w:pPr>
              <w:spacing w:after="240"/>
              <w:rPr>
                <w:rFonts w:eastAsia="Arial" w:cs="Arial"/>
              </w:rPr>
            </w:pPr>
            <w:r>
              <w:rPr>
                <w:rFonts w:eastAsia="Arial" w:cs="Arial"/>
              </w:rPr>
              <w:t>Diagrama MER e DER</w:t>
            </w:r>
          </w:p>
        </w:tc>
        <w:tc>
          <w:tcPr>
            <w:tcW w:w="1206" w:type="dxa"/>
          </w:tcPr>
          <w:p w14:paraId="48187CC2" w14:textId="77777777" w:rsidR="002B21F6" w:rsidRDefault="002B21F6" w:rsidP="00755F52">
            <w:pPr>
              <w:spacing w:after="240"/>
              <w:rPr>
                <w:rFonts w:eastAsia="Arial" w:cs="Arial"/>
              </w:rPr>
            </w:pPr>
          </w:p>
        </w:tc>
        <w:tc>
          <w:tcPr>
            <w:tcW w:w="1164" w:type="dxa"/>
          </w:tcPr>
          <w:p w14:paraId="6E76F385" w14:textId="77777777" w:rsidR="002B21F6" w:rsidRDefault="002B21F6" w:rsidP="00755F52">
            <w:pPr>
              <w:spacing w:after="240"/>
              <w:rPr>
                <w:rFonts w:eastAsia="Arial" w:cs="Arial"/>
              </w:rPr>
            </w:pPr>
          </w:p>
        </w:tc>
        <w:tc>
          <w:tcPr>
            <w:tcW w:w="1121" w:type="dxa"/>
          </w:tcPr>
          <w:p w14:paraId="6469155F" w14:textId="77777777" w:rsidR="002B21F6" w:rsidRPr="00D136D5" w:rsidRDefault="002B21F6" w:rsidP="00755F52">
            <w:pPr>
              <w:spacing w:after="240"/>
              <w:jc w:val="center"/>
              <w:rPr>
                <w:rFonts w:eastAsia="Arial" w:cs="Arial"/>
                <w:b/>
              </w:rPr>
            </w:pPr>
            <w:r>
              <w:rPr>
                <w:rFonts w:eastAsia="Arial" w:cs="Arial"/>
                <w:b/>
              </w:rPr>
              <w:t>X</w:t>
            </w:r>
          </w:p>
        </w:tc>
        <w:tc>
          <w:tcPr>
            <w:tcW w:w="2111" w:type="dxa"/>
          </w:tcPr>
          <w:p w14:paraId="2E65D89F" w14:textId="77777777" w:rsidR="002B21F6" w:rsidRDefault="002B21F6" w:rsidP="00755F52">
            <w:pPr>
              <w:spacing w:after="240"/>
              <w:rPr>
                <w:rFonts w:eastAsia="Arial" w:cs="Arial"/>
              </w:rPr>
            </w:pPr>
            <w:r>
              <w:rPr>
                <w:rFonts w:eastAsia="Arial" w:cs="Arial"/>
              </w:rPr>
              <w:t>Juan Ferreira dos Santos Santana</w:t>
            </w:r>
          </w:p>
        </w:tc>
        <w:tc>
          <w:tcPr>
            <w:tcW w:w="1482" w:type="dxa"/>
          </w:tcPr>
          <w:p w14:paraId="14340FF3" w14:textId="77777777" w:rsidR="002B21F6" w:rsidRDefault="002B21F6" w:rsidP="00755F52">
            <w:pPr>
              <w:spacing w:after="240"/>
              <w:rPr>
                <w:rFonts w:eastAsia="Arial" w:cs="Arial"/>
              </w:rPr>
            </w:pPr>
            <w:r>
              <w:rPr>
                <w:rFonts w:eastAsia="Arial" w:cs="Arial"/>
              </w:rPr>
              <w:t>07/07/2025</w:t>
            </w:r>
          </w:p>
        </w:tc>
        <w:tc>
          <w:tcPr>
            <w:tcW w:w="1560" w:type="dxa"/>
          </w:tcPr>
          <w:p w14:paraId="2C549BFE" w14:textId="77777777" w:rsidR="002B21F6" w:rsidRDefault="002B21F6" w:rsidP="00755F52">
            <w:pPr>
              <w:spacing w:after="240"/>
              <w:rPr>
                <w:rFonts w:eastAsia="Arial" w:cs="Arial"/>
              </w:rPr>
            </w:pPr>
            <w:r>
              <w:rPr>
                <w:rFonts w:eastAsia="Arial" w:cs="Arial"/>
              </w:rPr>
              <w:t>09/07/2025</w:t>
            </w:r>
          </w:p>
        </w:tc>
      </w:tr>
      <w:tr w:rsidR="002B21F6" w14:paraId="5EFCF009" w14:textId="77777777" w:rsidTr="00755F52">
        <w:tc>
          <w:tcPr>
            <w:tcW w:w="2179" w:type="dxa"/>
          </w:tcPr>
          <w:p w14:paraId="7559BD01" w14:textId="77777777" w:rsidR="002B21F6" w:rsidRDefault="002B21F6" w:rsidP="00755F52">
            <w:pPr>
              <w:spacing w:after="240"/>
              <w:rPr>
                <w:rFonts w:eastAsia="Arial" w:cs="Arial"/>
              </w:rPr>
            </w:pPr>
            <w:r>
              <w:rPr>
                <w:rFonts w:eastAsia="Arial" w:cs="Arial"/>
              </w:rPr>
              <w:t>Protótipos de Baixa Definição</w:t>
            </w:r>
          </w:p>
        </w:tc>
        <w:tc>
          <w:tcPr>
            <w:tcW w:w="1206" w:type="dxa"/>
          </w:tcPr>
          <w:p w14:paraId="0EB4D5CA"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4A7A54C3" w14:textId="77777777" w:rsidR="002B21F6" w:rsidRDefault="002B21F6" w:rsidP="00755F52">
            <w:pPr>
              <w:spacing w:after="240"/>
              <w:rPr>
                <w:rFonts w:eastAsia="Arial" w:cs="Arial"/>
              </w:rPr>
            </w:pPr>
          </w:p>
        </w:tc>
        <w:tc>
          <w:tcPr>
            <w:tcW w:w="1121" w:type="dxa"/>
          </w:tcPr>
          <w:p w14:paraId="5212A763" w14:textId="77777777" w:rsidR="002B21F6" w:rsidRDefault="002B21F6" w:rsidP="00755F52">
            <w:pPr>
              <w:spacing w:after="240"/>
              <w:rPr>
                <w:rFonts w:eastAsia="Arial" w:cs="Arial"/>
              </w:rPr>
            </w:pPr>
          </w:p>
        </w:tc>
        <w:tc>
          <w:tcPr>
            <w:tcW w:w="2111" w:type="dxa"/>
          </w:tcPr>
          <w:p w14:paraId="30AC660B" w14:textId="77777777" w:rsidR="002B21F6" w:rsidRDefault="002B21F6" w:rsidP="00755F52">
            <w:pPr>
              <w:spacing w:after="240"/>
              <w:rPr>
                <w:rFonts w:eastAsia="Arial" w:cs="Arial"/>
              </w:rPr>
            </w:pPr>
            <w:r>
              <w:rPr>
                <w:rFonts w:eastAsia="Arial" w:cs="Arial"/>
              </w:rPr>
              <w:t xml:space="preserve">Leonardo </w:t>
            </w:r>
            <w:proofErr w:type="spellStart"/>
            <w:r>
              <w:rPr>
                <w:rFonts w:eastAsia="Arial" w:cs="Arial"/>
              </w:rPr>
              <w:t>Dualdo</w:t>
            </w:r>
            <w:proofErr w:type="spellEnd"/>
            <w:r>
              <w:rPr>
                <w:rFonts w:eastAsia="Arial" w:cs="Arial"/>
              </w:rPr>
              <w:t xml:space="preserve"> de Araújo</w:t>
            </w:r>
          </w:p>
        </w:tc>
        <w:tc>
          <w:tcPr>
            <w:tcW w:w="1482" w:type="dxa"/>
          </w:tcPr>
          <w:p w14:paraId="60D38F1B" w14:textId="77777777" w:rsidR="002B21F6" w:rsidRDefault="002B21F6" w:rsidP="00755F52">
            <w:pPr>
              <w:spacing w:after="240"/>
              <w:rPr>
                <w:rFonts w:eastAsia="Arial" w:cs="Arial"/>
              </w:rPr>
            </w:pPr>
            <w:r>
              <w:rPr>
                <w:rFonts w:eastAsia="Arial" w:cs="Arial"/>
              </w:rPr>
              <w:t>25/06/2025</w:t>
            </w:r>
          </w:p>
        </w:tc>
        <w:tc>
          <w:tcPr>
            <w:tcW w:w="1560" w:type="dxa"/>
          </w:tcPr>
          <w:p w14:paraId="2F25FA38" w14:textId="77777777" w:rsidR="002B21F6" w:rsidRDefault="002B21F6" w:rsidP="00755F52">
            <w:pPr>
              <w:spacing w:after="240"/>
              <w:rPr>
                <w:rFonts w:eastAsia="Arial" w:cs="Arial"/>
              </w:rPr>
            </w:pPr>
            <w:r>
              <w:rPr>
                <w:rFonts w:eastAsia="Arial" w:cs="Arial"/>
              </w:rPr>
              <w:t>29/11/2025</w:t>
            </w:r>
          </w:p>
        </w:tc>
      </w:tr>
      <w:tr w:rsidR="002B21F6" w14:paraId="35245A16" w14:textId="77777777" w:rsidTr="00755F52">
        <w:tc>
          <w:tcPr>
            <w:tcW w:w="2179" w:type="dxa"/>
          </w:tcPr>
          <w:p w14:paraId="2891843B" w14:textId="77777777" w:rsidR="002B21F6" w:rsidRDefault="002B21F6" w:rsidP="00755F52">
            <w:pPr>
              <w:spacing w:after="240"/>
              <w:rPr>
                <w:rFonts w:eastAsia="Arial" w:cs="Arial"/>
              </w:rPr>
            </w:pPr>
            <w:r>
              <w:rPr>
                <w:rFonts w:eastAsia="Arial" w:cs="Arial"/>
              </w:rPr>
              <w:t>Protótipos de Média Definição</w:t>
            </w:r>
          </w:p>
        </w:tc>
        <w:tc>
          <w:tcPr>
            <w:tcW w:w="1206" w:type="dxa"/>
          </w:tcPr>
          <w:p w14:paraId="718A81AE"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699DDD87" w14:textId="77777777" w:rsidR="002B21F6" w:rsidRDefault="002B21F6" w:rsidP="00755F52">
            <w:pPr>
              <w:spacing w:after="240"/>
              <w:rPr>
                <w:rFonts w:eastAsia="Arial" w:cs="Arial"/>
              </w:rPr>
            </w:pPr>
          </w:p>
        </w:tc>
        <w:tc>
          <w:tcPr>
            <w:tcW w:w="1121" w:type="dxa"/>
          </w:tcPr>
          <w:p w14:paraId="684884D8" w14:textId="77777777" w:rsidR="002B21F6" w:rsidRDefault="002B21F6" w:rsidP="00755F52">
            <w:pPr>
              <w:spacing w:after="240"/>
              <w:rPr>
                <w:rFonts w:eastAsia="Arial" w:cs="Arial"/>
              </w:rPr>
            </w:pPr>
          </w:p>
        </w:tc>
        <w:tc>
          <w:tcPr>
            <w:tcW w:w="2111" w:type="dxa"/>
          </w:tcPr>
          <w:p w14:paraId="411D3586" w14:textId="77777777" w:rsidR="002B21F6" w:rsidRDefault="002B21F6" w:rsidP="00755F52">
            <w:pPr>
              <w:spacing w:after="240"/>
              <w:rPr>
                <w:rFonts w:eastAsia="Arial" w:cs="Arial"/>
              </w:rPr>
            </w:pPr>
            <w:r>
              <w:rPr>
                <w:rFonts w:eastAsia="Arial" w:cs="Arial"/>
              </w:rPr>
              <w:t xml:space="preserve">Leonardo </w:t>
            </w:r>
            <w:proofErr w:type="spellStart"/>
            <w:r>
              <w:rPr>
                <w:rFonts w:eastAsia="Arial" w:cs="Arial"/>
              </w:rPr>
              <w:t>Dualdo</w:t>
            </w:r>
            <w:proofErr w:type="spellEnd"/>
            <w:r>
              <w:rPr>
                <w:rFonts w:eastAsia="Arial" w:cs="Arial"/>
              </w:rPr>
              <w:t xml:space="preserve"> de Araújo</w:t>
            </w:r>
          </w:p>
        </w:tc>
        <w:tc>
          <w:tcPr>
            <w:tcW w:w="1482" w:type="dxa"/>
          </w:tcPr>
          <w:p w14:paraId="189B3477" w14:textId="77777777" w:rsidR="002B21F6" w:rsidRDefault="002B21F6" w:rsidP="00755F52">
            <w:pPr>
              <w:spacing w:after="240"/>
              <w:rPr>
                <w:rFonts w:eastAsia="Arial" w:cs="Arial"/>
              </w:rPr>
            </w:pPr>
            <w:r>
              <w:rPr>
                <w:rFonts w:eastAsia="Arial" w:cs="Arial"/>
              </w:rPr>
              <w:t>27/06/2025</w:t>
            </w:r>
          </w:p>
        </w:tc>
        <w:tc>
          <w:tcPr>
            <w:tcW w:w="1560" w:type="dxa"/>
          </w:tcPr>
          <w:p w14:paraId="15388A75" w14:textId="77777777" w:rsidR="002B21F6" w:rsidRDefault="002B21F6" w:rsidP="00755F52">
            <w:pPr>
              <w:spacing w:after="240"/>
              <w:rPr>
                <w:rFonts w:eastAsia="Arial" w:cs="Arial"/>
              </w:rPr>
            </w:pPr>
            <w:r>
              <w:rPr>
                <w:rFonts w:eastAsia="Arial" w:cs="Arial"/>
              </w:rPr>
              <w:t>29/11/2025</w:t>
            </w:r>
          </w:p>
        </w:tc>
      </w:tr>
      <w:tr w:rsidR="002B21F6" w14:paraId="2799F9CB" w14:textId="77777777" w:rsidTr="00755F52">
        <w:tc>
          <w:tcPr>
            <w:tcW w:w="2179" w:type="dxa"/>
          </w:tcPr>
          <w:p w14:paraId="4EA0BE94" w14:textId="77777777" w:rsidR="002B21F6" w:rsidRDefault="002B21F6" w:rsidP="00755F52">
            <w:pPr>
              <w:spacing w:after="240"/>
              <w:rPr>
                <w:rFonts w:eastAsia="Arial" w:cs="Arial"/>
              </w:rPr>
            </w:pPr>
            <w:r>
              <w:rPr>
                <w:rFonts w:eastAsia="Arial" w:cs="Arial"/>
              </w:rPr>
              <w:t>Protótipos de Alta Definição</w:t>
            </w:r>
          </w:p>
        </w:tc>
        <w:tc>
          <w:tcPr>
            <w:tcW w:w="1206" w:type="dxa"/>
          </w:tcPr>
          <w:p w14:paraId="07BC23A3" w14:textId="77777777" w:rsidR="002B21F6" w:rsidRPr="00D136D5" w:rsidRDefault="002B21F6" w:rsidP="00755F52">
            <w:pPr>
              <w:spacing w:after="240"/>
              <w:jc w:val="center"/>
              <w:rPr>
                <w:rFonts w:eastAsia="Arial" w:cs="Arial"/>
                <w:b/>
              </w:rPr>
            </w:pPr>
            <w:r>
              <w:rPr>
                <w:rFonts w:eastAsia="Arial" w:cs="Arial"/>
                <w:b/>
              </w:rPr>
              <w:t>X</w:t>
            </w:r>
          </w:p>
        </w:tc>
        <w:tc>
          <w:tcPr>
            <w:tcW w:w="1164" w:type="dxa"/>
          </w:tcPr>
          <w:p w14:paraId="57AFDEF5" w14:textId="77777777" w:rsidR="002B21F6" w:rsidRDefault="002B21F6" w:rsidP="00755F52">
            <w:pPr>
              <w:spacing w:after="240"/>
              <w:rPr>
                <w:rFonts w:eastAsia="Arial" w:cs="Arial"/>
              </w:rPr>
            </w:pPr>
          </w:p>
        </w:tc>
        <w:tc>
          <w:tcPr>
            <w:tcW w:w="1121" w:type="dxa"/>
          </w:tcPr>
          <w:p w14:paraId="1109466E" w14:textId="77777777" w:rsidR="002B21F6" w:rsidRDefault="002B21F6" w:rsidP="00755F52">
            <w:pPr>
              <w:spacing w:after="240"/>
              <w:rPr>
                <w:rFonts w:eastAsia="Arial" w:cs="Arial"/>
              </w:rPr>
            </w:pPr>
          </w:p>
        </w:tc>
        <w:tc>
          <w:tcPr>
            <w:tcW w:w="2111" w:type="dxa"/>
          </w:tcPr>
          <w:p w14:paraId="2BDFB33E" w14:textId="77777777" w:rsidR="002B21F6" w:rsidRDefault="002B21F6" w:rsidP="00755F52">
            <w:pPr>
              <w:spacing w:after="240"/>
              <w:rPr>
                <w:rFonts w:eastAsia="Arial" w:cs="Arial"/>
              </w:rPr>
            </w:pPr>
            <w:r>
              <w:rPr>
                <w:rFonts w:eastAsia="Arial" w:cs="Arial"/>
              </w:rPr>
              <w:t>Guilherme Vieira Silva</w:t>
            </w:r>
          </w:p>
        </w:tc>
        <w:tc>
          <w:tcPr>
            <w:tcW w:w="1482" w:type="dxa"/>
          </w:tcPr>
          <w:p w14:paraId="3FEC1DBA" w14:textId="77777777" w:rsidR="002B21F6" w:rsidRDefault="002B21F6" w:rsidP="00755F52">
            <w:pPr>
              <w:spacing w:after="240"/>
              <w:rPr>
                <w:rFonts w:eastAsia="Arial" w:cs="Arial"/>
              </w:rPr>
            </w:pPr>
            <w:r>
              <w:rPr>
                <w:rFonts w:eastAsia="Arial" w:cs="Arial"/>
              </w:rPr>
              <w:t>10/07/2025</w:t>
            </w:r>
          </w:p>
        </w:tc>
        <w:tc>
          <w:tcPr>
            <w:tcW w:w="1560" w:type="dxa"/>
          </w:tcPr>
          <w:p w14:paraId="603D37FE" w14:textId="77777777" w:rsidR="002B21F6" w:rsidRDefault="002B21F6" w:rsidP="00755F52">
            <w:pPr>
              <w:spacing w:after="240"/>
              <w:rPr>
                <w:rFonts w:eastAsia="Arial" w:cs="Arial"/>
              </w:rPr>
            </w:pPr>
            <w:r>
              <w:rPr>
                <w:rFonts w:eastAsia="Arial" w:cs="Arial"/>
              </w:rPr>
              <w:t>29/11/2025</w:t>
            </w:r>
          </w:p>
        </w:tc>
      </w:tr>
      <w:tr w:rsidR="002B21F6" w14:paraId="79EDE7A4" w14:textId="77777777" w:rsidTr="00755F52">
        <w:tc>
          <w:tcPr>
            <w:tcW w:w="2179" w:type="dxa"/>
          </w:tcPr>
          <w:p w14:paraId="5910B783" w14:textId="77777777" w:rsidR="002B21F6" w:rsidRDefault="002B21F6" w:rsidP="00755F52">
            <w:pPr>
              <w:spacing w:after="240"/>
              <w:rPr>
                <w:rFonts w:eastAsia="Arial" w:cs="Arial"/>
              </w:rPr>
            </w:pPr>
          </w:p>
        </w:tc>
        <w:tc>
          <w:tcPr>
            <w:tcW w:w="1206" w:type="dxa"/>
          </w:tcPr>
          <w:p w14:paraId="715D0377" w14:textId="77777777" w:rsidR="002B21F6" w:rsidRDefault="002B21F6" w:rsidP="00755F52">
            <w:pPr>
              <w:spacing w:after="240"/>
              <w:rPr>
                <w:rFonts w:eastAsia="Arial" w:cs="Arial"/>
              </w:rPr>
            </w:pPr>
          </w:p>
        </w:tc>
        <w:tc>
          <w:tcPr>
            <w:tcW w:w="1164" w:type="dxa"/>
          </w:tcPr>
          <w:p w14:paraId="185AD522" w14:textId="77777777" w:rsidR="002B21F6" w:rsidRDefault="002B21F6" w:rsidP="00755F52">
            <w:pPr>
              <w:spacing w:after="240"/>
              <w:rPr>
                <w:rFonts w:eastAsia="Arial" w:cs="Arial"/>
              </w:rPr>
            </w:pPr>
          </w:p>
        </w:tc>
        <w:tc>
          <w:tcPr>
            <w:tcW w:w="1121" w:type="dxa"/>
          </w:tcPr>
          <w:p w14:paraId="6FAF3837" w14:textId="77777777" w:rsidR="002B21F6" w:rsidRDefault="002B21F6" w:rsidP="00755F52">
            <w:pPr>
              <w:spacing w:after="240"/>
              <w:rPr>
                <w:rFonts w:eastAsia="Arial" w:cs="Arial"/>
              </w:rPr>
            </w:pPr>
          </w:p>
        </w:tc>
        <w:tc>
          <w:tcPr>
            <w:tcW w:w="2111" w:type="dxa"/>
          </w:tcPr>
          <w:p w14:paraId="300C7F08" w14:textId="77777777" w:rsidR="002B21F6" w:rsidRDefault="002B21F6" w:rsidP="00755F52">
            <w:pPr>
              <w:spacing w:after="240"/>
              <w:rPr>
                <w:rFonts w:eastAsia="Arial" w:cs="Arial"/>
              </w:rPr>
            </w:pPr>
          </w:p>
        </w:tc>
        <w:tc>
          <w:tcPr>
            <w:tcW w:w="1482" w:type="dxa"/>
          </w:tcPr>
          <w:p w14:paraId="6A7222DB" w14:textId="77777777" w:rsidR="002B21F6" w:rsidRDefault="002B21F6" w:rsidP="00755F52">
            <w:pPr>
              <w:spacing w:after="240"/>
              <w:rPr>
                <w:rFonts w:eastAsia="Arial" w:cs="Arial"/>
              </w:rPr>
            </w:pPr>
          </w:p>
        </w:tc>
        <w:tc>
          <w:tcPr>
            <w:tcW w:w="1560" w:type="dxa"/>
          </w:tcPr>
          <w:p w14:paraId="37B01A4E" w14:textId="77777777" w:rsidR="002B21F6" w:rsidRDefault="002B21F6" w:rsidP="00755F52">
            <w:pPr>
              <w:spacing w:after="240"/>
              <w:rPr>
                <w:rFonts w:eastAsia="Arial" w:cs="Arial"/>
              </w:rPr>
            </w:pPr>
          </w:p>
        </w:tc>
      </w:tr>
    </w:tbl>
    <w:p w14:paraId="5C9A1AEE" w14:textId="77777777" w:rsidR="00D35086" w:rsidRDefault="00D35086">
      <w:pPr>
        <w:spacing w:after="240" w:line="360" w:lineRule="auto"/>
        <w:rPr>
          <w:rFonts w:eastAsia="Arial" w:cs="Arial"/>
          <w:b/>
          <w:sz w:val="28"/>
        </w:rPr>
      </w:pPr>
    </w:p>
    <w:p w14:paraId="5B329881" w14:textId="26DA2B50" w:rsidR="00100105" w:rsidRPr="00244AAA" w:rsidRDefault="00A15AF0" w:rsidP="23051913">
      <w:pPr>
        <w:pStyle w:val="Ttulo2"/>
        <w:spacing w:after="240"/>
        <w:rPr>
          <w:rFonts w:ascii="Arial" w:eastAsia="Arial" w:hAnsi="Arial" w:cs="Arial"/>
          <w:b/>
          <w:bCs/>
          <w:color w:val="auto"/>
          <w:sz w:val="28"/>
          <w:szCs w:val="28"/>
        </w:rPr>
      </w:pPr>
      <w:bookmarkStart w:id="22" w:name="_Toc215050756"/>
      <w:r w:rsidRPr="23051913">
        <w:rPr>
          <w:rFonts w:ascii="Arial" w:eastAsia="Arial" w:hAnsi="Arial" w:cs="Arial"/>
          <w:b/>
          <w:bCs/>
          <w:color w:val="auto"/>
          <w:sz w:val="28"/>
          <w:szCs w:val="28"/>
        </w:rPr>
        <w:t>2.</w:t>
      </w:r>
      <w:r w:rsidR="00AF0A3C" w:rsidRPr="23051913">
        <w:rPr>
          <w:rFonts w:ascii="Arial" w:eastAsia="Arial" w:hAnsi="Arial" w:cs="Arial"/>
          <w:b/>
          <w:bCs/>
          <w:color w:val="auto"/>
          <w:sz w:val="28"/>
          <w:szCs w:val="28"/>
        </w:rPr>
        <w:t>6 Projeto de Banco de Dados</w:t>
      </w:r>
      <w:bookmarkEnd w:id="22"/>
    </w:p>
    <w:p w14:paraId="1C1EDC3A" w14:textId="21C85DB2" w:rsidR="00100105" w:rsidRDefault="00100105" w:rsidP="23051913">
      <w:pPr>
        <w:spacing w:after="120" w:line="360" w:lineRule="auto"/>
        <w:ind w:firstLine="709"/>
        <w:jc w:val="both"/>
        <w:rPr>
          <w:rFonts w:eastAsia="Times New Roman" w:cs="Arial"/>
        </w:rPr>
      </w:pPr>
      <w:r w:rsidRPr="23051913">
        <w:rPr>
          <w:rFonts w:eastAsia="Times New Roman" w:cs="Arial"/>
        </w:rPr>
        <w:t>O projeto de banco de dados é o processo de projetar e desenvolver um sistema de gerenciamento de banco de dados (SGBD) para atender às necessidades de uma organização ou aplicação específica. O objetivo principal é criar uma estrutura de banco de dados lógica e física que seja eficiente, consistente e confiável.</w:t>
      </w:r>
    </w:p>
    <w:p w14:paraId="645168E3" w14:textId="28210A2A" w:rsidR="00244AAA" w:rsidRPr="00CB07AB" w:rsidRDefault="00244AAA" w:rsidP="23051913">
      <w:pPr>
        <w:spacing w:after="120" w:line="360" w:lineRule="auto"/>
        <w:ind w:firstLine="709"/>
        <w:jc w:val="both"/>
        <w:rPr>
          <w:rFonts w:eastAsia="Times New Roman" w:cs="Arial"/>
        </w:rPr>
      </w:pPr>
      <w:r w:rsidRPr="23051913">
        <w:rPr>
          <w:rFonts w:eastAsia="Times New Roman" w:cs="Arial"/>
        </w:rPr>
        <w:lastRenderedPageBreak/>
        <w:t xml:space="preserve">A aplicação do projeto de banco de dados no MCS é a </w:t>
      </w:r>
      <w:r w:rsidR="630578C2" w:rsidRPr="23051913">
        <w:rPr>
          <w:rFonts w:eastAsia="Times New Roman" w:cs="Arial"/>
        </w:rPr>
        <w:t>visa</w:t>
      </w:r>
      <w:r w:rsidRPr="23051913">
        <w:rPr>
          <w:rFonts w:eastAsia="Times New Roman" w:cs="Arial"/>
        </w:rPr>
        <w:t xml:space="preserve"> garant</w:t>
      </w:r>
      <w:r w:rsidR="632ADBD8" w:rsidRPr="23051913">
        <w:rPr>
          <w:rFonts w:eastAsia="Times New Roman" w:cs="Arial"/>
        </w:rPr>
        <w:t>ir</w:t>
      </w:r>
      <w:r w:rsidRPr="23051913">
        <w:rPr>
          <w:rFonts w:eastAsia="Times New Roman" w:cs="Arial"/>
        </w:rPr>
        <w:t xml:space="preserve"> o armazenamento, a recuperação e a análise eficiente dos dados críticos de monitoramento de competências</w:t>
      </w:r>
      <w:r w:rsidR="6BB19125" w:rsidRPr="23051913">
        <w:rPr>
          <w:rFonts w:eastAsia="Times New Roman" w:cs="Arial"/>
        </w:rPr>
        <w:t xml:space="preserve">, </w:t>
      </w:r>
      <w:proofErr w:type="spellStart"/>
      <w:r w:rsidR="6BB19125" w:rsidRPr="23051913">
        <w:rPr>
          <w:rFonts w:eastAsia="Times New Roman" w:cs="Arial"/>
        </w:rPr>
        <w:t>Atráves</w:t>
      </w:r>
      <w:proofErr w:type="spellEnd"/>
      <w:r w:rsidR="6BB19125" w:rsidRPr="23051913">
        <w:rPr>
          <w:rFonts w:eastAsia="Times New Roman" w:cs="Arial"/>
        </w:rPr>
        <w:t xml:space="preserve"> do desenvolvimento de um </w:t>
      </w:r>
      <w:r w:rsidR="000C35BA" w:rsidRPr="000C35BA">
        <w:rPr>
          <w:rFonts w:eastAsia="Times New Roman" w:cs="Arial"/>
          <w:b/>
        </w:rPr>
        <w:t>B</w:t>
      </w:r>
      <w:r w:rsidR="6BB19125" w:rsidRPr="000C35BA">
        <w:rPr>
          <w:rFonts w:eastAsia="Times New Roman" w:cs="Arial"/>
          <w:b/>
        </w:rPr>
        <w:t>anco de dados relacional</w:t>
      </w:r>
      <w:r w:rsidRPr="23051913">
        <w:rPr>
          <w:rFonts w:eastAsia="Times New Roman" w:cs="Arial"/>
        </w:rPr>
        <w:t>. Ele é fundamental para transformar eventos brutos em insights acionáveis para o usuário.</w:t>
      </w:r>
      <w:r w:rsidR="00CB07AB" w:rsidRPr="23051913">
        <w:rPr>
          <w:rFonts w:eastAsia="Times New Roman" w:cs="Arial"/>
        </w:rPr>
        <w:t xml:space="preserve"> Ele é separado em três principais fases, sendo elas Banco Conceitual, Banco Lógico e Banco </w:t>
      </w:r>
      <w:proofErr w:type="gramStart"/>
      <w:r w:rsidR="00CB07AB" w:rsidRPr="23051913">
        <w:rPr>
          <w:rFonts w:eastAsia="Times New Roman" w:cs="Arial"/>
        </w:rPr>
        <w:t>Físico.</w:t>
      </w:r>
      <w:r w:rsidR="00BB4992" w:rsidRPr="23051913">
        <w:rPr>
          <w:rFonts w:eastAsia="Times New Roman" w:cs="Arial"/>
        </w:rPr>
        <w:t>(</w:t>
      </w:r>
      <w:proofErr w:type="gramEnd"/>
      <w:r w:rsidR="00BB4992" w:rsidRPr="23051913">
        <w:rPr>
          <w:rFonts w:eastAsia="Times New Roman" w:cs="Arial"/>
        </w:rPr>
        <w:t>Representações no Apêndice C)</w:t>
      </w:r>
    </w:p>
    <w:p w14:paraId="1C0BBD23" w14:textId="4B9D7614" w:rsidR="0018315E" w:rsidRPr="009616BF" w:rsidRDefault="00DF2DAB" w:rsidP="23051913">
      <w:pPr>
        <w:pStyle w:val="Ttulo2"/>
        <w:spacing w:after="240"/>
        <w:rPr>
          <w:rFonts w:ascii="Arial Rounded MT Bold" w:hAnsi="Arial Rounded MT Bold"/>
          <w:color w:val="auto"/>
        </w:rPr>
      </w:pPr>
      <w:bookmarkStart w:id="23" w:name="_Toc215050757"/>
      <w:r w:rsidRPr="23051913">
        <w:rPr>
          <w:rFonts w:ascii="Arial" w:eastAsia="Arial" w:hAnsi="Arial" w:cs="Arial"/>
          <w:b/>
          <w:bCs/>
          <w:color w:val="auto"/>
          <w:sz w:val="28"/>
          <w:szCs w:val="28"/>
        </w:rPr>
        <w:t>2.6.1 Projeto de Banco de Dados – Conceitual</w:t>
      </w:r>
      <w:bookmarkEnd w:id="23"/>
    </w:p>
    <w:p w14:paraId="06257B5A" w14:textId="19F78A6D" w:rsidR="00CB07AB" w:rsidRPr="009616BF" w:rsidRDefault="00CB07AB" w:rsidP="23051913">
      <w:pPr>
        <w:spacing w:after="120" w:line="360" w:lineRule="auto"/>
        <w:ind w:firstLine="709"/>
        <w:jc w:val="both"/>
        <w:rPr>
          <w:rFonts w:eastAsia="Times New Roman" w:cs="Arial"/>
        </w:rPr>
      </w:pPr>
      <w:r w:rsidRPr="23051913">
        <w:rPr>
          <w:rFonts w:eastAsia="Times New Roman" w:cs="Arial"/>
        </w:rPr>
        <w:t xml:space="preserve">Criar um modelo de alto nível da estrutura do banco de dados, </w:t>
      </w:r>
      <w:proofErr w:type="spellStart"/>
      <w:r w:rsidRPr="23051913">
        <w:rPr>
          <w:rFonts w:eastAsia="Times New Roman" w:cs="Arial"/>
        </w:rPr>
        <w:t>independente</w:t>
      </w:r>
      <w:proofErr w:type="spellEnd"/>
      <w:r w:rsidRPr="23051913">
        <w:rPr>
          <w:rFonts w:eastAsia="Times New Roman" w:cs="Arial"/>
        </w:rPr>
        <w:t xml:space="preserve"> de qualquer SGBD específico.</w:t>
      </w:r>
    </w:p>
    <w:p w14:paraId="4A2C3119" w14:textId="248EC4ED" w:rsidR="00CB07AB" w:rsidRPr="009616BF" w:rsidRDefault="00CB07AB" w:rsidP="23051913">
      <w:pPr>
        <w:spacing w:after="120" w:line="360" w:lineRule="auto"/>
        <w:ind w:firstLine="709"/>
        <w:jc w:val="both"/>
        <w:rPr>
          <w:rFonts w:eastAsia="Times New Roman" w:cs="Arial"/>
        </w:rPr>
      </w:pPr>
      <w:r w:rsidRPr="23051913">
        <w:rPr>
          <w:rFonts w:eastAsia="Times New Roman" w:cs="Arial"/>
        </w:rPr>
        <w:t>O modelo Entidade-Relacionamento (ER) é o mais comum, onde se identificam as entidades (coisas importantes), os atributos (características das entidades) e os relacionamentos (associações entre as entidades).</w:t>
      </w:r>
    </w:p>
    <w:p w14:paraId="57B0685D" w14:textId="64717EB0" w:rsidR="45AA3438" w:rsidRPr="008A3BFD" w:rsidRDefault="45AA3438" w:rsidP="23051913">
      <w:pPr>
        <w:spacing w:after="120" w:line="360" w:lineRule="auto"/>
        <w:ind w:left="430"/>
        <w:jc w:val="both"/>
        <w:rPr>
          <w:rFonts w:eastAsia="Times New Roman"/>
          <w:b/>
          <w:bCs/>
          <w:u w:val="single"/>
        </w:rPr>
      </w:pPr>
      <w:r>
        <w:rPr>
          <w:noProof/>
        </w:rPr>
        <w:drawing>
          <wp:inline distT="0" distB="0" distL="0" distR="0" wp14:anchorId="336132ED" wp14:editId="52829038">
            <wp:extent cx="5762625" cy="4238625"/>
            <wp:effectExtent l="0" t="0" r="0" b="0"/>
            <wp:docPr id="1390539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39739" name=""/>
                    <pic:cNvPicPr/>
                  </pic:nvPicPr>
                  <pic:blipFill>
                    <a:blip r:embed="rId20">
                      <a:extLst>
                        <a:ext uri="{28A0092B-C50C-407E-A947-70E740481C1C}">
                          <a14:useLocalDpi xmlns:a14="http://schemas.microsoft.com/office/drawing/2010/main" val="0"/>
                        </a:ext>
                      </a:extLst>
                    </a:blip>
                    <a:stretch>
                      <a:fillRect/>
                    </a:stretch>
                  </pic:blipFill>
                  <pic:spPr>
                    <a:xfrm>
                      <a:off x="0" y="0"/>
                      <a:ext cx="5762625" cy="4238625"/>
                    </a:xfrm>
                    <a:prstGeom prst="rect">
                      <a:avLst/>
                    </a:prstGeom>
                  </pic:spPr>
                </pic:pic>
              </a:graphicData>
            </a:graphic>
          </wp:inline>
        </w:drawing>
      </w:r>
    </w:p>
    <w:p w14:paraId="6CBEA483" w14:textId="14256BCD" w:rsidR="00DF2DAB" w:rsidRDefault="00DF2DAB" w:rsidP="23051913">
      <w:pPr>
        <w:pStyle w:val="Ttulo2"/>
        <w:spacing w:after="240"/>
        <w:rPr>
          <w:rFonts w:ascii="Arial" w:eastAsia="Arial" w:hAnsi="Arial" w:cs="Arial"/>
          <w:b/>
          <w:bCs/>
          <w:color w:val="auto"/>
          <w:sz w:val="28"/>
          <w:szCs w:val="28"/>
        </w:rPr>
      </w:pPr>
      <w:bookmarkStart w:id="24" w:name="_Toc215050758"/>
      <w:r w:rsidRPr="23051913">
        <w:rPr>
          <w:rFonts w:ascii="Arial" w:eastAsia="Arial" w:hAnsi="Arial" w:cs="Arial"/>
          <w:b/>
          <w:bCs/>
          <w:color w:val="auto"/>
          <w:sz w:val="28"/>
          <w:szCs w:val="28"/>
        </w:rPr>
        <w:lastRenderedPageBreak/>
        <w:t>2.6.2 Projeto de Banco de Dados – Lógico</w:t>
      </w:r>
      <w:bookmarkEnd w:id="24"/>
    </w:p>
    <w:p w14:paraId="52B8A012" w14:textId="16201395" w:rsidR="00E10E3B" w:rsidRPr="00E10E3B" w:rsidRDefault="00E10E3B" w:rsidP="23051913">
      <w:pPr>
        <w:spacing w:after="120" w:line="360" w:lineRule="auto"/>
        <w:ind w:firstLine="709"/>
        <w:jc w:val="both"/>
        <w:rPr>
          <w:rFonts w:eastAsia="Times New Roman" w:cs="Arial"/>
        </w:rPr>
      </w:pPr>
      <w:r w:rsidRPr="23051913">
        <w:rPr>
          <w:rFonts w:eastAsia="Times New Roman" w:cs="Arial"/>
        </w:rPr>
        <w:t>Converter o modelo conceitual para um modelo que possa ser implementado em um tipo específico de SGBD (geralmente o modelo relacional).</w:t>
      </w:r>
    </w:p>
    <w:p w14:paraId="0FE1A2F1" w14:textId="01B76DE4" w:rsidR="00E10E3B" w:rsidRPr="00E10E3B" w:rsidRDefault="00E10E3B" w:rsidP="23051913">
      <w:pPr>
        <w:spacing w:after="120" w:line="360" w:lineRule="auto"/>
        <w:ind w:firstLine="709"/>
        <w:jc w:val="both"/>
        <w:rPr>
          <w:rFonts w:eastAsia="Times New Roman" w:cs="Arial"/>
        </w:rPr>
      </w:pPr>
      <w:r w:rsidRPr="23051913">
        <w:rPr>
          <w:rFonts w:eastAsia="Times New Roman" w:cs="Arial"/>
        </w:rPr>
        <w:t>Envolve transformar entidades e relacionamentos em tabelas (relações), colunas (atributos) e definir chaves primárias e chaves estrangeiras para manter a integridade dos dados.</w:t>
      </w:r>
    </w:p>
    <w:p w14:paraId="5E34A734" w14:textId="74FF84DD" w:rsidR="00E10E3B" w:rsidRPr="00E10E3B" w:rsidRDefault="00E10E3B" w:rsidP="23051913">
      <w:pPr>
        <w:spacing w:after="120" w:line="360" w:lineRule="auto"/>
        <w:ind w:firstLine="709"/>
        <w:jc w:val="both"/>
        <w:rPr>
          <w:rFonts w:eastAsia="Times New Roman" w:cs="Arial"/>
        </w:rPr>
      </w:pPr>
      <w:r w:rsidRPr="23051913">
        <w:rPr>
          <w:rFonts w:eastAsia="Times New Roman" w:cs="Arial"/>
        </w:rPr>
        <w:t>O processo de Normalização é crucial nesta fase para remover redundâncias e anomalias de atualização (formas normais como 1FN, 2FN, 3FN).</w:t>
      </w:r>
    </w:p>
    <w:p w14:paraId="49F0289E" w14:textId="77777777" w:rsidR="00E10E3B" w:rsidRPr="00E10E3B" w:rsidRDefault="00E10E3B" w:rsidP="00E10E3B"/>
    <w:p w14:paraId="1B7B6798" w14:textId="3F26CC92" w:rsidR="00BB4992" w:rsidRDefault="00DF2DAB" w:rsidP="23051913">
      <w:pPr>
        <w:pStyle w:val="Ttulo2"/>
        <w:spacing w:after="240"/>
        <w:rPr>
          <w:rFonts w:ascii="Arial" w:eastAsia="Arial" w:hAnsi="Arial" w:cs="Arial"/>
          <w:b/>
          <w:bCs/>
          <w:color w:val="auto"/>
          <w:sz w:val="28"/>
          <w:szCs w:val="28"/>
        </w:rPr>
      </w:pPr>
      <w:bookmarkStart w:id="25" w:name="_Toc215050759"/>
      <w:r w:rsidRPr="23051913">
        <w:rPr>
          <w:rFonts w:ascii="Arial" w:eastAsia="Arial" w:hAnsi="Arial" w:cs="Arial"/>
          <w:b/>
          <w:bCs/>
          <w:color w:val="auto"/>
          <w:sz w:val="28"/>
          <w:szCs w:val="28"/>
        </w:rPr>
        <w:t xml:space="preserve">2.6.3 Projeto de Dados </w:t>
      </w:r>
      <w:r w:rsidR="00BB4992" w:rsidRPr="23051913">
        <w:rPr>
          <w:rFonts w:ascii="Arial" w:eastAsia="Arial" w:hAnsi="Arial" w:cs="Arial"/>
          <w:b/>
          <w:bCs/>
          <w:color w:val="auto"/>
          <w:sz w:val="28"/>
          <w:szCs w:val="28"/>
        </w:rPr>
        <w:t>–</w:t>
      </w:r>
      <w:r w:rsidRPr="23051913">
        <w:rPr>
          <w:rFonts w:ascii="Arial" w:eastAsia="Arial" w:hAnsi="Arial" w:cs="Arial"/>
          <w:b/>
          <w:bCs/>
          <w:color w:val="auto"/>
          <w:sz w:val="28"/>
          <w:szCs w:val="28"/>
        </w:rPr>
        <w:t xml:space="preserve"> Físico</w:t>
      </w:r>
      <w:bookmarkEnd w:id="25"/>
    </w:p>
    <w:p w14:paraId="4944737A" w14:textId="44A97643" w:rsidR="00BB4992" w:rsidRPr="00BB4992" w:rsidRDefault="00BB4992" w:rsidP="23051913">
      <w:pPr>
        <w:spacing w:after="120" w:line="360" w:lineRule="auto"/>
        <w:ind w:firstLine="709"/>
        <w:jc w:val="both"/>
        <w:rPr>
          <w:rFonts w:eastAsia="Times New Roman" w:cs="Arial"/>
        </w:rPr>
      </w:pPr>
      <w:r w:rsidRPr="23051913">
        <w:rPr>
          <w:rFonts w:eastAsia="Times New Roman" w:cs="Arial"/>
        </w:rPr>
        <w:t>Especificar os detalhes internos de armazenamento e implementação para um SGBD escolhido (</w:t>
      </w:r>
      <w:proofErr w:type="spellStart"/>
      <w:r w:rsidRPr="23051913">
        <w:rPr>
          <w:rFonts w:eastAsia="Times New Roman" w:cs="Arial"/>
        </w:rPr>
        <w:t>ex</w:t>
      </w:r>
      <w:proofErr w:type="spellEnd"/>
      <w:r w:rsidRPr="23051913">
        <w:rPr>
          <w:rFonts w:eastAsia="Times New Roman" w:cs="Arial"/>
        </w:rPr>
        <w:t>: MySQL, PostgreSQL, Oracle).</w:t>
      </w:r>
    </w:p>
    <w:p w14:paraId="18C2A633" w14:textId="76B8A454" w:rsidR="00110EB1" w:rsidRPr="008D4074" w:rsidRDefault="00BB4992" w:rsidP="008D4074">
      <w:pPr>
        <w:spacing w:after="120" w:line="360" w:lineRule="auto"/>
        <w:ind w:firstLine="709"/>
        <w:jc w:val="both"/>
        <w:rPr>
          <w:rFonts w:eastAsia="Times New Roman" w:cs="Arial"/>
        </w:rPr>
      </w:pPr>
      <w:r w:rsidRPr="23051913">
        <w:rPr>
          <w:rFonts w:eastAsia="Times New Roman" w:cs="Arial"/>
        </w:rPr>
        <w:t>Inclui a definição de índices para otimizar o desempenho de consultas, a especificação dos tipos de dados exatos, a configuração de visões e as estratégias de armazenamento (como particionamento).</w:t>
      </w:r>
    </w:p>
    <w:p w14:paraId="798C6C4F" w14:textId="1AE04D11" w:rsidR="000C3A38" w:rsidRPr="005507A7" w:rsidRDefault="00644B30" w:rsidP="23051913">
      <w:pPr>
        <w:pStyle w:val="Ttulo2"/>
        <w:spacing w:after="240"/>
        <w:rPr>
          <w:rFonts w:ascii="Arial" w:eastAsia="Arial" w:hAnsi="Arial" w:cs="Arial"/>
          <w:b/>
          <w:bCs/>
          <w:color w:val="auto"/>
          <w:sz w:val="28"/>
          <w:szCs w:val="28"/>
        </w:rPr>
      </w:pPr>
      <w:bookmarkStart w:id="26" w:name="_Toc215050760"/>
      <w:r w:rsidRPr="23051913">
        <w:rPr>
          <w:rFonts w:ascii="Arial" w:eastAsia="Arial" w:hAnsi="Arial" w:cs="Arial"/>
          <w:b/>
          <w:bCs/>
          <w:color w:val="auto"/>
          <w:sz w:val="28"/>
          <w:szCs w:val="28"/>
        </w:rPr>
        <w:t>2.</w:t>
      </w:r>
      <w:r w:rsidR="00BF7601" w:rsidRPr="23051913">
        <w:rPr>
          <w:rFonts w:ascii="Arial" w:eastAsia="Arial" w:hAnsi="Arial" w:cs="Arial"/>
          <w:b/>
          <w:bCs/>
          <w:color w:val="auto"/>
          <w:sz w:val="28"/>
          <w:szCs w:val="28"/>
        </w:rPr>
        <w:t>7 Metodologia</w:t>
      </w:r>
      <w:r w:rsidR="01515366" w:rsidRPr="23051913">
        <w:rPr>
          <w:rFonts w:ascii="Arial" w:eastAsia="Arial" w:hAnsi="Arial" w:cs="Arial"/>
          <w:b/>
          <w:bCs/>
          <w:color w:val="auto"/>
          <w:sz w:val="28"/>
          <w:szCs w:val="28"/>
        </w:rPr>
        <w:t>s</w:t>
      </w:r>
      <w:r w:rsidR="00F1166E" w:rsidRPr="23051913">
        <w:rPr>
          <w:rFonts w:ascii="Arial" w:eastAsia="Arial" w:hAnsi="Arial" w:cs="Arial"/>
          <w:b/>
          <w:bCs/>
          <w:color w:val="auto"/>
          <w:sz w:val="28"/>
          <w:szCs w:val="28"/>
        </w:rPr>
        <w:t xml:space="preserve"> </w:t>
      </w:r>
      <w:r w:rsidR="000C3A38" w:rsidRPr="23051913">
        <w:rPr>
          <w:rFonts w:ascii="Arial" w:eastAsia="Arial" w:hAnsi="Arial" w:cs="Arial"/>
          <w:b/>
          <w:bCs/>
          <w:color w:val="auto"/>
          <w:sz w:val="28"/>
          <w:szCs w:val="28"/>
        </w:rPr>
        <w:t>Ágil</w:t>
      </w:r>
      <w:bookmarkEnd w:id="26"/>
    </w:p>
    <w:p w14:paraId="73CD96D4" w14:textId="358F6B92" w:rsidR="00644B30" w:rsidRDefault="000C3A38" w:rsidP="23051913">
      <w:pPr>
        <w:spacing w:after="120" w:line="360" w:lineRule="auto"/>
        <w:ind w:firstLine="709"/>
        <w:jc w:val="both"/>
        <w:rPr>
          <w:rFonts w:eastAsia="Times New Roman" w:cs="Arial"/>
        </w:rPr>
      </w:pPr>
      <w:r w:rsidRPr="23051913">
        <w:rPr>
          <w:rFonts w:eastAsia="Times New Roman" w:cs="Arial"/>
        </w:rPr>
        <w:t xml:space="preserve">A Metodologia Ágil representa uma abordagem revolucionária para o desenvolvimento de software, contrapondo-se aos modelos tradicionais e sequenciais (como o Cascata). Seu foco principal é a entrega rápida e contínua de software funcional e a adaptação a mudanças ao longo do ciclo de vida do projeto. Essa abordagem é ideal para o MCS, pois permite que o sistema evolua rapidamente com base no feedback do mercado e dos usuários (Alunos e </w:t>
      </w:r>
      <w:proofErr w:type="spellStart"/>
      <w:r w:rsidRPr="23051913">
        <w:rPr>
          <w:rFonts w:eastAsia="Times New Roman" w:cs="Arial"/>
        </w:rPr>
        <w:t>PTs</w:t>
      </w:r>
      <w:proofErr w:type="spellEnd"/>
      <w:r w:rsidRPr="23051913">
        <w:rPr>
          <w:rFonts w:eastAsia="Times New Roman" w:cs="Arial"/>
        </w:rPr>
        <w:t xml:space="preserve">), um fator crítico para a inovação. </w:t>
      </w:r>
    </w:p>
    <w:p w14:paraId="4C5405C5" w14:textId="77777777"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A essência do Ágil reside no Manifesto Ágil, criado em 2001 por um grupo de especialistas. Este manifesto estabeleceu quatro valores centrais:</w:t>
      </w:r>
    </w:p>
    <w:p w14:paraId="74AFF2E8" w14:textId="189135A0"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 Indivíduos e interações mais que processos e ferramentas.</w:t>
      </w:r>
    </w:p>
    <w:p w14:paraId="759DE4B3" w14:textId="77777777" w:rsidR="000C3A38" w:rsidRDefault="000C3A38" w:rsidP="23051913">
      <w:pPr>
        <w:spacing w:after="120" w:line="360" w:lineRule="auto"/>
        <w:ind w:firstLine="709"/>
        <w:jc w:val="both"/>
        <w:rPr>
          <w:rFonts w:eastAsia="Times New Roman" w:cs="Arial"/>
        </w:rPr>
      </w:pPr>
      <w:r w:rsidRPr="23051913">
        <w:rPr>
          <w:rFonts w:eastAsia="Times New Roman" w:cs="Arial"/>
        </w:rPr>
        <w:t>. Software em funcionamento mais que documentação abrangente.</w:t>
      </w:r>
    </w:p>
    <w:p w14:paraId="602AE236" w14:textId="67E65748" w:rsidR="000C3A38" w:rsidRPr="000C3A38" w:rsidRDefault="000C3A38" w:rsidP="23051913">
      <w:pPr>
        <w:spacing w:after="120" w:line="360" w:lineRule="auto"/>
        <w:ind w:firstLine="709"/>
        <w:jc w:val="both"/>
        <w:rPr>
          <w:rFonts w:eastAsia="Times New Roman" w:cs="Arial"/>
        </w:rPr>
      </w:pPr>
      <w:r w:rsidRPr="23051913">
        <w:rPr>
          <w:rFonts w:eastAsia="Times New Roman" w:cs="Arial"/>
        </w:rPr>
        <w:t>. Colaboração com o cliente mais que negociação de contratos.</w:t>
      </w:r>
    </w:p>
    <w:p w14:paraId="03915572" w14:textId="13C6F563" w:rsidR="008343AA" w:rsidRDefault="000C3A38" w:rsidP="23051913">
      <w:pPr>
        <w:spacing w:after="120" w:line="360" w:lineRule="auto"/>
        <w:ind w:firstLine="709"/>
        <w:jc w:val="both"/>
        <w:rPr>
          <w:rFonts w:eastAsia="Times New Roman" w:cs="Arial"/>
        </w:rPr>
      </w:pPr>
      <w:r w:rsidRPr="23051913">
        <w:rPr>
          <w:rFonts w:eastAsia="Times New Roman" w:cs="Arial"/>
        </w:rPr>
        <w:lastRenderedPageBreak/>
        <w:t xml:space="preserve">. Responder a mudanças mais que seguir um plano (Manifesto </w:t>
      </w:r>
      <w:proofErr w:type="gramStart"/>
      <w:r w:rsidR="008343AA" w:rsidRPr="23051913">
        <w:rPr>
          <w:rFonts w:eastAsia="Times New Roman" w:cs="Arial"/>
        </w:rPr>
        <w:t xml:space="preserve">Ágil,  </w:t>
      </w:r>
      <w:r w:rsidRPr="23051913">
        <w:rPr>
          <w:rFonts w:eastAsia="Times New Roman" w:cs="Arial"/>
        </w:rPr>
        <w:t xml:space="preserve"> </w:t>
      </w:r>
      <w:proofErr w:type="gramEnd"/>
      <w:r w:rsidRPr="23051913">
        <w:rPr>
          <w:rFonts w:eastAsia="Times New Roman" w:cs="Arial"/>
        </w:rPr>
        <w:t xml:space="preserve"> 2001).</w:t>
      </w:r>
    </w:p>
    <w:p w14:paraId="6BF255F6" w14:textId="3A0C7296" w:rsidR="000C3A38" w:rsidRDefault="000C3A38" w:rsidP="23051913">
      <w:pPr>
        <w:spacing w:after="120" w:line="360" w:lineRule="auto"/>
        <w:ind w:firstLine="709"/>
        <w:jc w:val="both"/>
        <w:rPr>
          <w:rFonts w:eastAsia="Times New Roman" w:cs="Arial"/>
        </w:rPr>
      </w:pPr>
      <w:r w:rsidRPr="23051913">
        <w:rPr>
          <w:rFonts w:eastAsia="Times New Roman" w:cs="Arial"/>
        </w:rPr>
        <w:t xml:space="preserve">A aplicação da metodologia Ágil, como o Scrum, no </w:t>
      </w:r>
      <w:r w:rsidR="008343AA" w:rsidRPr="23051913">
        <w:rPr>
          <w:rFonts w:eastAsia="Times New Roman" w:cs="Arial"/>
        </w:rPr>
        <w:t>MCS</w:t>
      </w:r>
      <w:r w:rsidRPr="23051913">
        <w:rPr>
          <w:rFonts w:eastAsia="Times New Roman" w:cs="Arial"/>
        </w:rPr>
        <w:t xml:space="preserve"> baseia-se em princípios que garantem a flexibilidade e a qualidade do produto.</w:t>
      </w:r>
    </w:p>
    <w:p w14:paraId="5A1E81C0" w14:textId="3C179930" w:rsidR="000C3A38" w:rsidRPr="008D4074" w:rsidRDefault="00CD1542" w:rsidP="008D4074">
      <w:pPr>
        <w:spacing w:after="120" w:line="360" w:lineRule="auto"/>
        <w:ind w:firstLine="709"/>
        <w:jc w:val="both"/>
        <w:rPr>
          <w:rFonts w:eastAsia="Times New Roman" w:cs="Arial"/>
        </w:rPr>
      </w:pPr>
      <w:r w:rsidRPr="23051913">
        <w:rPr>
          <w:rFonts w:eastAsia="Times New Roman" w:cs="Arial"/>
        </w:rPr>
        <w:t xml:space="preserve">A comunicação entre os membros da equipe de desenvolvimento é sustentada por ferramentas digitais que promovem agilidade e integração. O WhatsApp é utilizado para interações rápidas e informais, permitindo que os desenvolvedores troquem mensagens instantâneas e compartilhem arquivos de forma prática. Já o Microsoft </w:t>
      </w:r>
      <w:proofErr w:type="spellStart"/>
      <w:r w:rsidRPr="23051913">
        <w:rPr>
          <w:rFonts w:eastAsia="Times New Roman" w:cs="Arial"/>
        </w:rPr>
        <w:t>Teams</w:t>
      </w:r>
      <w:proofErr w:type="spellEnd"/>
      <w:r w:rsidRPr="23051913">
        <w:rPr>
          <w:rFonts w:eastAsia="Times New Roman" w:cs="Arial"/>
        </w:rPr>
        <w:t xml:space="preserve"> é adotado como plataforma oficial de colaboração, oferecendo recursos de videoconferência, organização de tarefas e integração com outras ferramentas da Microsoft. A documentação da plataforma evidencia que o </w:t>
      </w:r>
      <w:proofErr w:type="spellStart"/>
      <w:r w:rsidRPr="23051913">
        <w:rPr>
          <w:rFonts w:eastAsia="Times New Roman" w:cs="Arial"/>
        </w:rPr>
        <w:t>Teams</w:t>
      </w:r>
      <w:proofErr w:type="spellEnd"/>
      <w:r w:rsidRPr="23051913">
        <w:rPr>
          <w:rFonts w:eastAsia="Times New Roman" w:cs="Arial"/>
        </w:rPr>
        <w:t xml:space="preserve"> é voltado para ambientes corporativos e educacionais, sendo ideal para reuniões de acompanhamento, gestão de cronogramas e compartilhamento de documentos. Dessa forma, a combinação dessas ferramentas garante que a equipe mantenha uma comunicação eficiente e contínua durante todas as fases do projeto. </w:t>
      </w:r>
    </w:p>
    <w:p w14:paraId="5B27F7D4" w14:textId="01A0A135" w:rsidR="00946CBB" w:rsidRPr="008D4074" w:rsidRDefault="00B519EE" w:rsidP="008D4074">
      <w:pPr>
        <w:pStyle w:val="Ttulo3"/>
        <w:spacing w:after="240"/>
        <w:rPr>
          <w:rFonts w:ascii="Arial" w:eastAsia="Arial" w:hAnsi="Arial" w:cs="Arial"/>
          <w:b/>
          <w:bCs/>
          <w:color w:val="auto"/>
          <w:sz w:val="28"/>
          <w:szCs w:val="28"/>
        </w:rPr>
      </w:pPr>
      <w:bookmarkStart w:id="27" w:name="_Toc215050761"/>
      <w:r w:rsidRPr="008D4074">
        <w:rPr>
          <w:rFonts w:ascii="Arial" w:eastAsia="Arial" w:hAnsi="Arial" w:cs="Arial"/>
          <w:b/>
          <w:bCs/>
          <w:color w:val="auto"/>
          <w:sz w:val="28"/>
          <w:szCs w:val="28"/>
        </w:rPr>
        <w:t>2</w:t>
      </w:r>
      <w:r w:rsidRPr="00954C80">
        <w:rPr>
          <w:rFonts w:ascii="Arial" w:eastAsia="Arial" w:hAnsi="Arial" w:cs="Arial"/>
          <w:b/>
          <w:bCs/>
          <w:color w:val="auto"/>
          <w:sz w:val="28"/>
          <w:szCs w:val="28"/>
        </w:rPr>
        <w:t xml:space="preserve">.7.1 </w:t>
      </w:r>
      <w:r w:rsidR="6D90CBDE" w:rsidRPr="00954C80">
        <w:rPr>
          <w:rFonts w:ascii="Arial" w:eastAsia="Arial" w:hAnsi="Arial" w:cs="Arial"/>
          <w:b/>
          <w:bCs/>
          <w:color w:val="auto"/>
          <w:sz w:val="28"/>
          <w:szCs w:val="28"/>
        </w:rPr>
        <w:t xml:space="preserve">Metodologia Ágil </w:t>
      </w:r>
      <w:r w:rsidR="00DF2DAB" w:rsidRPr="00954C80">
        <w:rPr>
          <w:rFonts w:ascii="Arial" w:eastAsia="Arial" w:hAnsi="Arial" w:cs="Arial"/>
          <w:b/>
          <w:bCs/>
          <w:color w:val="auto"/>
          <w:sz w:val="28"/>
          <w:szCs w:val="28"/>
        </w:rPr>
        <w:t>-</w:t>
      </w:r>
      <w:r w:rsidR="6D90CBDE" w:rsidRPr="00954C80">
        <w:rPr>
          <w:rFonts w:ascii="Arial" w:eastAsia="Arial" w:hAnsi="Arial" w:cs="Arial"/>
          <w:b/>
          <w:bCs/>
          <w:color w:val="auto"/>
          <w:sz w:val="28"/>
          <w:szCs w:val="28"/>
        </w:rPr>
        <w:t xml:space="preserve"> Scrum</w:t>
      </w:r>
      <w:bookmarkEnd w:id="27"/>
    </w:p>
    <w:p w14:paraId="374F7FBA" w14:textId="2E21E9A9" w:rsidR="00644B30" w:rsidRDefault="00946CBB" w:rsidP="23051913">
      <w:pPr>
        <w:spacing w:after="120" w:line="360" w:lineRule="auto"/>
        <w:ind w:firstLine="709"/>
        <w:jc w:val="both"/>
        <w:rPr>
          <w:rFonts w:eastAsia="Times New Roman" w:cs="Arial"/>
        </w:rPr>
      </w:pPr>
      <w:r w:rsidRPr="23051913">
        <w:rPr>
          <w:rFonts w:eastAsia="Times New Roman" w:cs="Arial"/>
        </w:rPr>
        <w:t>A metodologia Scrum é o framework ágil mais amplamente utilizado para gerenciar projetos complexos, e é a escolha ideal para o desenvolvimento do MCS. O Scrum é um processo iterativo e incremental que ajuda equipes a entregar valor no menor tempo possível. Ele enfatiza a entrega de software funcional em curtos períodos de tempo, chamados Sprints (</w:t>
      </w:r>
      <w:proofErr w:type="spellStart"/>
      <w:r w:rsidRPr="23051913">
        <w:rPr>
          <w:rFonts w:eastAsia="Times New Roman" w:cs="Arial"/>
        </w:rPr>
        <w:t>Schwaber</w:t>
      </w:r>
      <w:proofErr w:type="spellEnd"/>
      <w:r w:rsidRPr="23051913">
        <w:rPr>
          <w:rFonts w:eastAsia="Times New Roman" w:cs="Arial"/>
        </w:rPr>
        <w:t xml:space="preserve"> &amp; Sutherland, 2017)</w:t>
      </w:r>
      <w:r w:rsidR="15058D61" w:rsidRPr="23051913">
        <w:rPr>
          <w:rFonts w:eastAsia="Times New Roman" w:cs="Arial"/>
        </w:rPr>
        <w:t>.</w:t>
      </w:r>
    </w:p>
    <w:p w14:paraId="37CFD821" w14:textId="77777777" w:rsidR="009616BF" w:rsidRDefault="009616BF">
      <w:pPr>
        <w:rPr>
          <w:rFonts w:eastAsia="Arial" w:cs="Arial"/>
          <w:b/>
          <w:sz w:val="28"/>
        </w:rPr>
      </w:pPr>
      <w:r>
        <w:br w:type="page"/>
      </w:r>
    </w:p>
    <w:p w14:paraId="7D9BBD55" w14:textId="04908876" w:rsidR="00D35086" w:rsidRPr="008C62E1" w:rsidRDefault="00B31F74" w:rsidP="004A6F12">
      <w:pPr>
        <w:pStyle w:val="Ttulo1"/>
        <w:rPr>
          <w:rFonts w:ascii="Noto Sans" w:eastAsia="Noto Sans" w:hAnsi="Noto Sans" w:cs="Noto Sans"/>
          <w:color w:val="00314C"/>
          <w:sz w:val="32"/>
          <w:szCs w:val="32"/>
        </w:rPr>
      </w:pPr>
      <w:bookmarkStart w:id="28" w:name="_Toc215050762"/>
      <w:r w:rsidRPr="23051913">
        <w:rPr>
          <w:sz w:val="32"/>
          <w:szCs w:val="32"/>
        </w:rPr>
        <w:lastRenderedPageBreak/>
        <w:t xml:space="preserve">3. </w:t>
      </w:r>
      <w:r w:rsidR="00CB11BF" w:rsidRPr="23051913">
        <w:rPr>
          <w:sz w:val="32"/>
          <w:szCs w:val="32"/>
        </w:rPr>
        <w:t>Fundamentação Teórica</w:t>
      </w:r>
      <w:bookmarkEnd w:id="28"/>
    </w:p>
    <w:p w14:paraId="1DCC9C3C" w14:textId="6702660D" w:rsidR="1EFDF11E" w:rsidRDefault="1EFDF11E" w:rsidP="23051913">
      <w:pPr>
        <w:spacing w:after="120" w:line="360" w:lineRule="auto"/>
        <w:ind w:firstLine="709"/>
        <w:jc w:val="both"/>
        <w:rPr>
          <w:rFonts w:eastAsia="Times New Roman" w:cs="Arial"/>
        </w:rPr>
      </w:pPr>
      <w:r w:rsidRPr="23051913">
        <w:rPr>
          <w:rFonts w:eastAsia="Times New Roman" w:cs="Arial"/>
        </w:rPr>
        <w:t>A elaboração deste tópico fundamenta-se em uma pesquisa exploratória que utilizou fontes acadêmicas e institucionais de caráter primário e secundário. Para compreender o cenário atual do setor fitness no Brasil, foram analisados relatórios oficiais da IHRSA (2019) e do SEBRAE (2024), que apontam o país como o segundo maior mercado mundial em número de academias, com mais de 64 mil estabelecimentos e faturamento anual superior a R$ 8,6 bilhões. Esses dados evidenciam não apenas o crescimento acelerado do setor, mas também a necessidade de soluções digitais capazes de atender às demandas de personalização e acompanhamento contínuo dos praticantes.</w:t>
      </w:r>
    </w:p>
    <w:p w14:paraId="2D7794C9" w14:textId="0FD48D7E" w:rsidR="1EFDF11E" w:rsidRDefault="1EFDF11E" w:rsidP="23051913">
      <w:pPr>
        <w:spacing w:after="120" w:line="360" w:lineRule="auto"/>
        <w:ind w:firstLine="709"/>
        <w:jc w:val="both"/>
        <w:rPr>
          <w:rFonts w:eastAsia="Times New Roman" w:cs="Arial"/>
        </w:rPr>
      </w:pPr>
      <w:r w:rsidRPr="23051913">
        <w:rPr>
          <w:rFonts w:eastAsia="Times New Roman" w:cs="Arial"/>
        </w:rPr>
        <w:t xml:space="preserve">Complementarmente, foram consultados artigos científicos disponíveis em plataformas como Google Acadêmico e </w:t>
      </w:r>
      <w:proofErr w:type="spellStart"/>
      <w:r w:rsidRPr="23051913">
        <w:rPr>
          <w:rFonts w:eastAsia="Times New Roman" w:cs="Arial"/>
        </w:rPr>
        <w:t>SciELO</w:t>
      </w:r>
      <w:proofErr w:type="spellEnd"/>
      <w:r w:rsidRPr="23051913">
        <w:rPr>
          <w:rFonts w:eastAsia="Times New Roman" w:cs="Arial"/>
        </w:rPr>
        <w:t xml:space="preserve">, que discutem inovação tecnológica, experiência do usuário e estratégias de fidelização. Como destaca Carrera (2022), a adoção de ferramentas digitais no setor de saúde e bem-estar deve priorizar engajamento e motivação, elementos centrais para reduzir a evasão e fortalecer a relação entre alunos e profissionais. Além disso, autores como Pressman (2010) e </w:t>
      </w:r>
      <w:proofErr w:type="spellStart"/>
      <w:r w:rsidRPr="23051913">
        <w:rPr>
          <w:rFonts w:eastAsia="Times New Roman" w:cs="Arial"/>
        </w:rPr>
        <w:t>Sommerville</w:t>
      </w:r>
      <w:proofErr w:type="spellEnd"/>
      <w:r w:rsidRPr="23051913">
        <w:rPr>
          <w:rFonts w:eastAsia="Times New Roman" w:cs="Arial"/>
        </w:rPr>
        <w:t xml:space="preserve"> (2011) reforçam a importância de metodologias estruturadas de engenharia de software — levantamento de requisitos, modelagem UML e prototipagem — para garantir qualidade, eficiência e usabilidade em sistemas voltados ao usuário final.</w:t>
      </w:r>
    </w:p>
    <w:p w14:paraId="543C54BB" w14:textId="2A36F9FF" w:rsidR="1EFDF11E" w:rsidRDefault="1EFDF11E" w:rsidP="23051913">
      <w:pPr>
        <w:spacing w:after="120" w:line="360" w:lineRule="auto"/>
        <w:ind w:firstLine="709"/>
        <w:jc w:val="both"/>
        <w:rPr>
          <w:rFonts w:eastAsia="Times New Roman" w:cs="Arial"/>
        </w:rPr>
      </w:pPr>
      <w:r w:rsidRPr="23051913">
        <w:rPr>
          <w:rFonts w:eastAsia="Times New Roman" w:cs="Arial"/>
        </w:rPr>
        <w:t xml:space="preserve">Dessa forma, a fundamentação teórica articula dados estatísticos recentes e literatura acadêmica consolidada, oferecendo suporte à proposta do </w:t>
      </w:r>
      <w:proofErr w:type="spellStart"/>
      <w:r w:rsidRPr="23051913">
        <w:rPr>
          <w:rFonts w:eastAsia="Times New Roman" w:cs="Arial"/>
        </w:rPr>
        <w:t>MyCoreSonal</w:t>
      </w:r>
      <w:proofErr w:type="spellEnd"/>
      <w:r w:rsidRPr="23051913">
        <w:rPr>
          <w:rFonts w:eastAsia="Times New Roman" w:cs="Arial"/>
        </w:rPr>
        <w:t>. O projeto se insere em um contexto de expansão do mercado fitness e de crescente digitalização, justificando sua aplicabilidade como solução inovadora que promove comunicação eficaz, personalização de treinos e fidelização dos usuários, ao mesmo tempo em que contribui para a formação técnica dos desenvolvedores envolvidos.</w:t>
      </w:r>
    </w:p>
    <w:p w14:paraId="41597A0D" w14:textId="00C9FAB9" w:rsidR="23051913" w:rsidRDefault="23051913" w:rsidP="23051913"/>
    <w:p w14:paraId="4E966BF0" w14:textId="59888D87" w:rsidR="00CB11BF" w:rsidRPr="008D4074" w:rsidRDefault="00CB11BF" w:rsidP="008D4074">
      <w:pPr>
        <w:pStyle w:val="Ttulo3"/>
        <w:spacing w:after="240"/>
        <w:rPr>
          <w:rFonts w:ascii="Arial Rounded MT Bold" w:eastAsia="Arial" w:hAnsi="Arial Rounded MT Bold"/>
          <w:color w:val="auto"/>
        </w:rPr>
      </w:pPr>
      <w:bookmarkStart w:id="29" w:name="_Toc215050763"/>
      <w:r w:rsidRPr="008D4074">
        <w:rPr>
          <w:rFonts w:ascii="Arial" w:eastAsia="Arial" w:hAnsi="Arial" w:cs="Arial"/>
          <w:b/>
          <w:bCs/>
          <w:color w:val="auto"/>
          <w:sz w:val="28"/>
          <w:szCs w:val="28"/>
        </w:rPr>
        <w:t>3.1 Sua Ideia</w:t>
      </w:r>
      <w:bookmarkEnd w:id="29"/>
    </w:p>
    <w:p w14:paraId="3E7D0A63" w14:textId="7BB7C334"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 xml:space="preserve">A tecnologia tem se consolidado como um recurso essencial para otimizar tarefas cotidianas, impactando positivamente não apenas o meio </w:t>
      </w:r>
      <w:r w:rsidRPr="00813196">
        <w:rPr>
          <w:rStyle w:val="normaltextrun"/>
          <w:rFonts w:cs="Arial"/>
          <w:color w:val="000000"/>
          <w:shd w:val="clear" w:color="auto" w:fill="FFFFFF"/>
        </w:rPr>
        <w:lastRenderedPageBreak/>
        <w:t>acadêmico, mas também diversos setores da sociedade. Seu alcance vai desde a organização e o empreendedorismo até o entretenimento e a interação social (BREGOLIN, 2020). Entre essas inovações, os aplicativos móveis se destacam como ferramentas que potencializam a experiência urbana, permitindo que as pessoas usufruam de serviços e recursos de forma prática e eficiente (SILVA; URSSI, 2015). Nesse contexto, as academias de musculação, como parte do espaço urbano, também têm sido beneficiadas por essas soluções tecnológicas.</w:t>
      </w:r>
      <w:r w:rsidRPr="00813196">
        <w:rPr>
          <w:rStyle w:val="eop"/>
          <w:rFonts w:cs="Arial"/>
          <w:color w:val="000000"/>
          <w:shd w:val="clear" w:color="auto" w:fill="FFFFFF"/>
        </w:rPr>
        <w:t> </w:t>
      </w:r>
    </w:p>
    <w:p w14:paraId="53C8AD1B" w14:textId="24CB8A72"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 xml:space="preserve">O setor fitness, além de representar um ambiente social, é um mercado em expansão, impulsionado pela crescente conscientização sobre a importância da prática de exercícios físicos para uma vida saudável (BREGOLIN, 2020). No entanto, observa-se que, em muitos casos, os sistemas utilizados por academias não acompanham a evolução tecnológica disponível, gerando lacunas na comunicação e no acompanhamento dos alunos (MAYER; GURGEL; ANGULSKI, 2016). O aplicativo </w:t>
      </w:r>
      <w:proofErr w:type="spellStart"/>
      <w:r w:rsidRPr="00813196">
        <w:rPr>
          <w:rStyle w:val="normaltextrun"/>
          <w:rFonts w:cs="Arial"/>
          <w:b/>
          <w:bCs/>
          <w:color w:val="000000"/>
          <w:shd w:val="clear" w:color="auto" w:fill="FFFFFF"/>
        </w:rPr>
        <w:t>MyCoreSonal</w:t>
      </w:r>
      <w:proofErr w:type="spellEnd"/>
      <w:r w:rsidRPr="00813196">
        <w:rPr>
          <w:rStyle w:val="normaltextrun"/>
          <w:rFonts w:cs="Arial"/>
          <w:b/>
          <w:bCs/>
          <w:color w:val="000000"/>
          <w:shd w:val="clear" w:color="auto" w:fill="FFFFFF"/>
        </w:rPr>
        <w:t xml:space="preserve"> (MCS)</w:t>
      </w:r>
      <w:r w:rsidRPr="00813196">
        <w:rPr>
          <w:rStyle w:val="normaltextrun"/>
          <w:rFonts w:cs="Arial"/>
          <w:color w:val="000000"/>
          <w:shd w:val="clear" w:color="auto" w:fill="FFFFFF"/>
        </w:rPr>
        <w:t xml:space="preserve"> surge como uma solução inovadora para esse problema, oferecendo ao praticante um meio prático de registrar e seguir seus treinos, aliado à interação direta com o profissional responsável, garantindo segurança e eficiência no processo (NETO, 2019).</w:t>
      </w:r>
      <w:r w:rsidRPr="00813196">
        <w:rPr>
          <w:rStyle w:val="eop"/>
          <w:rFonts w:cs="Arial"/>
          <w:color w:val="000000"/>
          <w:shd w:val="clear" w:color="auto" w:fill="FFFFFF"/>
        </w:rPr>
        <w:t> </w:t>
      </w:r>
    </w:p>
    <w:p w14:paraId="2F8B05CA" w14:textId="7A231F3C" w:rsidR="00CB11BF" w:rsidRPr="00813196" w:rsidRDefault="00CB11BF" w:rsidP="00813196">
      <w:pPr>
        <w:spacing w:after="120" w:line="360" w:lineRule="auto"/>
        <w:ind w:right="284" w:firstLine="709"/>
        <w:rPr>
          <w:rStyle w:val="eop"/>
          <w:rFonts w:cs="Arial"/>
          <w:color w:val="000000"/>
          <w:shd w:val="clear" w:color="auto" w:fill="FFFFFF"/>
        </w:rPr>
      </w:pPr>
      <w:r w:rsidRPr="00813196">
        <w:rPr>
          <w:rStyle w:val="normaltextrun"/>
          <w:rFonts w:cs="Arial"/>
          <w:color w:val="000000"/>
          <w:shd w:val="clear" w:color="auto" w:fill="FFFFFF"/>
        </w:rPr>
        <w:t>Diferente de outras soluções genéricas do mercado, o MCS não busca substituir o profissional, mas sim fortalecer essa relação, fornecendo recursos que facilitem tanto a rotina do aluno quanto o trabalho do instrutor. Essa abordagem reforça a responsabilidade social e ética do desenvolvedor, considerando os riscos associados à prática de exercícios sem orientação adequada e os impactos da automação sobre profissões tradicionais (AFFONSO, 2019).</w:t>
      </w:r>
      <w:r w:rsidRPr="00813196">
        <w:rPr>
          <w:rStyle w:val="eop"/>
          <w:rFonts w:cs="Arial"/>
          <w:color w:val="000000"/>
          <w:shd w:val="clear" w:color="auto" w:fill="FFFFFF"/>
        </w:rPr>
        <w:t> </w:t>
      </w:r>
    </w:p>
    <w:p w14:paraId="30723BAE" w14:textId="124053AC" w:rsidR="00CB11BF" w:rsidRPr="00813196" w:rsidRDefault="00CB11BF" w:rsidP="00813196">
      <w:pPr>
        <w:spacing w:after="120" w:line="360" w:lineRule="auto"/>
        <w:ind w:right="284" w:firstLine="709"/>
        <w:jc w:val="both"/>
        <w:rPr>
          <w:rStyle w:val="eop"/>
          <w:rFonts w:cs="Arial"/>
          <w:color w:val="000000"/>
          <w:shd w:val="clear" w:color="auto" w:fill="FFFFFF"/>
        </w:rPr>
      </w:pPr>
      <w:r w:rsidRPr="00813196">
        <w:rPr>
          <w:rStyle w:val="normaltextrun"/>
          <w:rFonts w:cs="Arial"/>
          <w:color w:val="000000"/>
          <w:shd w:val="clear" w:color="auto" w:fill="FFFFFF"/>
        </w:rPr>
        <w:t xml:space="preserve">Um dos focos do projeto está em resolver a dificuldade apontada por Mayer, Gurgel e </w:t>
      </w:r>
      <w:proofErr w:type="spellStart"/>
      <w:r w:rsidRPr="00813196">
        <w:rPr>
          <w:rStyle w:val="normaltextrun"/>
          <w:rFonts w:cs="Arial"/>
          <w:color w:val="000000"/>
          <w:shd w:val="clear" w:color="auto" w:fill="FFFFFF"/>
        </w:rPr>
        <w:t>Angulski</w:t>
      </w:r>
      <w:proofErr w:type="spellEnd"/>
      <w:r w:rsidRPr="00813196">
        <w:rPr>
          <w:rStyle w:val="normaltextrun"/>
          <w:rFonts w:cs="Arial"/>
          <w:color w:val="000000"/>
          <w:shd w:val="clear" w:color="auto" w:fill="FFFFFF"/>
        </w:rPr>
        <w:t xml:space="preserve"> (2016), relacionada à ineficiência na consulta e atualização dos treinos. A solução é viabilizada por meio do compartilhamento e armazenamento seguro de dados, permitindo que o aplicativo envie e receba planos de treino entre aluno e instrutor. Além disso, o sistema oferece funcionalidades para acompanhamento detalhado das atividades, como </w:t>
      </w:r>
      <w:r w:rsidRPr="00813196">
        <w:rPr>
          <w:rStyle w:val="normaltextrun"/>
          <w:rFonts w:cs="Arial"/>
          <w:color w:val="000000"/>
          <w:shd w:val="clear" w:color="auto" w:fill="FFFFFF"/>
        </w:rPr>
        <w:lastRenderedPageBreak/>
        <w:t>controle de tempo de descanso e número de séries, contribuindo para a melhoria dos resultados e para uma experiência mais personalizada (SILVA; SILVA, 2009).</w:t>
      </w:r>
      <w:r w:rsidRPr="00813196">
        <w:rPr>
          <w:rStyle w:val="eop"/>
          <w:rFonts w:cs="Arial"/>
          <w:color w:val="000000"/>
          <w:shd w:val="clear" w:color="auto" w:fill="FFFFFF"/>
        </w:rPr>
        <w:t> </w:t>
      </w:r>
    </w:p>
    <w:p w14:paraId="48D6AC20" w14:textId="41803EB7" w:rsidR="00CB11BF" w:rsidRPr="00813196" w:rsidRDefault="00CB11BF" w:rsidP="00813196">
      <w:pPr>
        <w:spacing w:after="120"/>
        <w:ind w:right="284" w:firstLine="709"/>
        <w:jc w:val="both"/>
        <w:rPr>
          <w:rStyle w:val="eop"/>
          <w:rFonts w:cs="Arial"/>
          <w:color w:val="000000"/>
          <w:shd w:val="clear" w:color="auto" w:fill="FFFFFF"/>
        </w:rPr>
      </w:pPr>
      <w:r w:rsidRPr="00813196">
        <w:rPr>
          <w:rStyle w:val="normaltextrun"/>
          <w:rFonts w:cs="Arial"/>
          <w:color w:val="000000"/>
          <w:shd w:val="clear" w:color="auto" w:fill="FFFFFF"/>
        </w:rPr>
        <w:t xml:space="preserve">Além disso, o MCS garante </w:t>
      </w:r>
      <w:r w:rsidRPr="00813196">
        <w:rPr>
          <w:rStyle w:val="normaltextrun"/>
          <w:rFonts w:cs="Arial"/>
          <w:b/>
          <w:bCs/>
          <w:color w:val="000000"/>
          <w:shd w:val="clear" w:color="auto" w:fill="FFFFFF"/>
        </w:rPr>
        <w:t>segurança de dados</w:t>
      </w:r>
      <w:r w:rsidRPr="00813196">
        <w:rPr>
          <w:rStyle w:val="normaltextrun"/>
          <w:rFonts w:cs="Arial"/>
          <w:color w:val="000000"/>
          <w:shd w:val="clear" w:color="auto" w:fill="FFFFFF"/>
        </w:rPr>
        <w:t xml:space="preserve">, </w:t>
      </w:r>
      <w:r w:rsidRPr="00813196">
        <w:rPr>
          <w:rStyle w:val="normaltextrun"/>
          <w:rFonts w:cs="Arial"/>
          <w:b/>
          <w:bCs/>
          <w:color w:val="000000"/>
          <w:shd w:val="clear" w:color="auto" w:fill="FFFFFF"/>
        </w:rPr>
        <w:t>interface intuitiva</w:t>
      </w:r>
      <w:r w:rsidRPr="00813196">
        <w:rPr>
          <w:rStyle w:val="normaltextrun"/>
          <w:rFonts w:cs="Arial"/>
          <w:color w:val="000000"/>
          <w:shd w:val="clear" w:color="auto" w:fill="FFFFFF"/>
        </w:rPr>
        <w:t xml:space="preserve"> e </w:t>
      </w:r>
      <w:r w:rsidRPr="00813196">
        <w:rPr>
          <w:rStyle w:val="normaltextrun"/>
          <w:rFonts w:cs="Arial"/>
          <w:b/>
          <w:bCs/>
          <w:color w:val="000000"/>
          <w:shd w:val="clear" w:color="auto" w:fill="FFFFFF"/>
        </w:rPr>
        <w:t>alta performance</w:t>
      </w:r>
      <w:r w:rsidRPr="00813196">
        <w:rPr>
          <w:rStyle w:val="normaltextrun"/>
          <w:rFonts w:cs="Arial"/>
          <w:color w:val="000000"/>
          <w:shd w:val="clear" w:color="auto" w:fill="FFFFFF"/>
        </w:rPr>
        <w:t>, alinhando-se às melhores práticas de Engenharia de Software para oferecer uma experiência confiável e escalável.</w:t>
      </w:r>
      <w:r w:rsidRPr="00813196">
        <w:rPr>
          <w:rStyle w:val="eop"/>
          <w:rFonts w:cs="Arial"/>
          <w:color w:val="000000"/>
          <w:shd w:val="clear" w:color="auto" w:fill="FFFFFF"/>
        </w:rPr>
        <w:t> </w:t>
      </w:r>
    </w:p>
    <w:p w14:paraId="7F849BC0" w14:textId="2BD5328C" w:rsidR="00CB11BF" w:rsidRDefault="00CB11BF" w:rsidP="002D2567">
      <w:pPr>
        <w:pStyle w:val="Ttulo3"/>
        <w:spacing w:after="240"/>
        <w:rPr>
          <w:rFonts w:ascii="Arial Rounded MT Bold" w:hAnsi="Arial Rounded MT Bold"/>
          <w:color w:val="auto"/>
        </w:rPr>
      </w:pPr>
      <w:bookmarkStart w:id="30" w:name="_Toc215050764"/>
      <w:r w:rsidRPr="008D4074">
        <w:rPr>
          <w:rFonts w:ascii="Arial" w:eastAsia="Arial" w:hAnsi="Arial" w:cs="Arial"/>
          <w:b/>
          <w:bCs/>
          <w:color w:val="auto"/>
          <w:sz w:val="28"/>
          <w:szCs w:val="28"/>
        </w:rPr>
        <w:t>3.2 Mercado</w:t>
      </w:r>
      <w:bookmarkEnd w:id="30"/>
    </w:p>
    <w:p w14:paraId="65E288A2" w14:textId="0819A2BE" w:rsidR="00D8472A" w:rsidRPr="002D2567" w:rsidRDefault="00D8472A" w:rsidP="002D2567">
      <w:pPr>
        <w:spacing w:after="120" w:line="360" w:lineRule="auto"/>
        <w:ind w:right="284" w:firstLine="709"/>
        <w:jc w:val="both"/>
        <w:rPr>
          <w:rFonts w:cs="Arial"/>
          <w:color w:val="000000"/>
          <w:shd w:val="clear" w:color="auto" w:fill="FFFFFF"/>
        </w:rPr>
      </w:pPr>
      <w:r w:rsidRPr="00CC354F">
        <w:rPr>
          <w:rStyle w:val="normaltextrun"/>
          <w:rFonts w:cs="Arial"/>
          <w:color w:val="000000"/>
          <w:shd w:val="clear" w:color="auto" w:fill="FFFFFF"/>
        </w:rPr>
        <w:t xml:space="preserve">A partir de análises feitas sobre o crescimento do mercado do fitness, incluindo academias de variadas finalidades como </w:t>
      </w:r>
      <w:proofErr w:type="spellStart"/>
      <w:r w:rsidRPr="00CC354F">
        <w:rPr>
          <w:rStyle w:val="normaltextrun"/>
          <w:rFonts w:cs="Arial"/>
          <w:color w:val="000000"/>
          <w:shd w:val="clear" w:color="auto" w:fill="FFFFFF"/>
        </w:rPr>
        <w:t>Crossfit</w:t>
      </w:r>
      <w:proofErr w:type="spellEnd"/>
      <w:r w:rsidRPr="00CC354F">
        <w:rPr>
          <w:rStyle w:val="normaltextrun"/>
          <w:rFonts w:cs="Arial"/>
          <w:color w:val="000000"/>
          <w:shd w:val="clear" w:color="auto" w:fill="FFFFFF"/>
        </w:rPr>
        <w:t xml:space="preserve"> e Academias de musculação, A </w:t>
      </w:r>
      <w:proofErr w:type="spellStart"/>
      <w:r w:rsidRPr="00CC354F">
        <w:rPr>
          <w:rStyle w:val="normaltextrun"/>
          <w:rFonts w:cs="Arial"/>
          <w:b/>
          <w:color w:val="000000"/>
          <w:shd w:val="clear" w:color="auto" w:fill="FFFFFF"/>
        </w:rPr>
        <w:t>Fit-On</w:t>
      </w:r>
      <w:proofErr w:type="spellEnd"/>
      <w:r w:rsidRPr="00CC354F">
        <w:rPr>
          <w:rStyle w:val="normaltextrun"/>
          <w:rFonts w:cs="Arial"/>
          <w:color w:val="000000"/>
          <w:shd w:val="clear" w:color="auto" w:fill="FFFFFF"/>
        </w:rPr>
        <w:t xml:space="preserve"> inclinou-se a dedicar-se para a criação do projeto de sistema </w:t>
      </w:r>
      <w:proofErr w:type="spellStart"/>
      <w:r w:rsidRPr="00CC354F">
        <w:rPr>
          <w:rStyle w:val="normaltextrun"/>
          <w:rFonts w:cs="Arial"/>
          <w:b/>
          <w:color w:val="000000"/>
          <w:shd w:val="clear" w:color="auto" w:fill="FFFFFF"/>
        </w:rPr>
        <w:t>MyCoreSonal</w:t>
      </w:r>
      <w:proofErr w:type="spellEnd"/>
      <w:r w:rsidRPr="00CC354F">
        <w:rPr>
          <w:rStyle w:val="normaltextrun"/>
          <w:rFonts w:cs="Arial"/>
          <w:color w:val="000000"/>
          <w:shd w:val="clear" w:color="auto" w:fill="FFFFFF"/>
        </w:rPr>
        <w:t xml:space="preserve">. De acordo com dados fornecidos pela </w:t>
      </w:r>
      <w:r w:rsidRPr="00CC354F">
        <w:rPr>
          <w:rStyle w:val="normaltextrun"/>
          <w:rFonts w:cs="Arial"/>
          <w:b/>
          <w:color w:val="000000"/>
          <w:shd w:val="clear" w:color="auto" w:fill="FFFFFF"/>
        </w:rPr>
        <w:t>HFA</w:t>
      </w:r>
      <w:r w:rsidRPr="00CC354F">
        <w:rPr>
          <w:rStyle w:val="normaltextrun"/>
          <w:rFonts w:cs="Arial"/>
          <w:color w:val="000000"/>
          <w:shd w:val="clear" w:color="auto" w:fill="FFFFFF"/>
        </w:rPr>
        <w:t xml:space="preserve"> e pela </w:t>
      </w:r>
      <w:r w:rsidRPr="00CC354F">
        <w:rPr>
          <w:rStyle w:val="normaltextrun"/>
          <w:rFonts w:cs="Arial"/>
          <w:b/>
          <w:color w:val="000000"/>
          <w:shd w:val="clear" w:color="auto" w:fill="FFFFFF"/>
        </w:rPr>
        <w:t>ACAD</w:t>
      </w:r>
      <w:r w:rsidRPr="00CC354F">
        <w:rPr>
          <w:rStyle w:val="normaltextrun"/>
          <w:rFonts w:cs="Arial"/>
          <w:color w:val="000000"/>
          <w:shd w:val="clear" w:color="auto" w:fill="FFFFFF"/>
        </w:rPr>
        <w:t xml:space="preserve">, o Brasil é o segundo país com maior número de academias no mundo, ficando apenas atrás do Estados Unidos </w:t>
      </w:r>
      <w:r w:rsidRPr="00CC354F">
        <w:rPr>
          <w:rStyle w:val="normaltextrun"/>
          <w:rFonts w:cs="Arial"/>
          <w:b/>
          <w:color w:val="000000"/>
          <w:shd w:val="clear" w:color="auto" w:fill="FFFFFF"/>
        </w:rPr>
        <w:t>[Levantamento IHRSA 2019]</w:t>
      </w:r>
      <w:r w:rsidRPr="00CC354F">
        <w:rPr>
          <w:rStyle w:val="normaltextrun"/>
          <w:rFonts w:cs="Arial"/>
          <w:color w:val="000000"/>
          <w:shd w:val="clear" w:color="auto" w:fill="FFFFFF"/>
        </w:rPr>
        <w:t xml:space="preserve">, contando com cerca de 64.373 empresas vinculadas ao setor </w:t>
      </w:r>
      <w:r w:rsidRPr="00CC354F">
        <w:rPr>
          <w:rStyle w:val="normaltextrun"/>
          <w:rFonts w:cs="Arial"/>
          <w:b/>
          <w:color w:val="000000"/>
          <w:shd w:val="clear" w:color="auto" w:fill="FFFFFF"/>
        </w:rPr>
        <w:t>[Sebrae: Mercado de Academias e Tendências 2024]</w:t>
      </w:r>
      <w:r w:rsidRPr="00CC354F">
        <w:rPr>
          <w:rStyle w:val="normaltextrun"/>
          <w:rFonts w:cs="Arial"/>
          <w:color w:val="000000"/>
          <w:shd w:val="clear" w:color="auto" w:fill="FFFFFF"/>
        </w:rPr>
        <w:t xml:space="preserve">. </w:t>
      </w:r>
      <w:r w:rsidRPr="00CC354F">
        <w:rPr>
          <w:rStyle w:val="normaltextrun"/>
          <w:rFonts w:cs="Arial"/>
          <w:b/>
          <w:color w:val="000000"/>
          <w:shd w:val="clear" w:color="auto" w:fill="FFFFFF"/>
        </w:rPr>
        <w:t xml:space="preserve">Demonstrando assim um crescimento de aproximadamente 10% ao ano em relação a 2019 que contava com um número de 34.509. Segundo o mesmo levantamento ACAD, o faturamento deste mercado no Brasil gira em torno de R$8,6 </w:t>
      </w:r>
      <w:proofErr w:type="gramStart"/>
      <w:r w:rsidRPr="00CC354F">
        <w:rPr>
          <w:rStyle w:val="normaltextrun"/>
          <w:rFonts w:cs="Arial"/>
          <w:b/>
          <w:color w:val="000000"/>
          <w:shd w:val="clear" w:color="auto" w:fill="FFFFFF"/>
        </w:rPr>
        <w:t>bi ou</w:t>
      </w:r>
      <w:proofErr w:type="gramEnd"/>
      <w:r w:rsidRPr="00CC354F">
        <w:rPr>
          <w:rStyle w:val="normaltextrun"/>
          <w:rFonts w:cs="Arial"/>
          <w:b/>
          <w:color w:val="000000"/>
          <w:shd w:val="clear" w:color="auto" w:fill="FFFFFF"/>
        </w:rPr>
        <w:t xml:space="preserve"> $1,6 bi com um “boom” de crescimento de 13,97% a um escopo global</w:t>
      </w:r>
      <w:r w:rsidRPr="00CC354F">
        <w:rPr>
          <w:rStyle w:val="normaltextrun"/>
          <w:rFonts w:cs="Arial"/>
          <w:color w:val="000000"/>
          <w:shd w:val="clear" w:color="auto" w:fill="FFFFFF"/>
        </w:rPr>
        <w:t xml:space="preserve">. No ano de 2022 evidenciou-se que cerca de 7% da população brasileira praticava atividades em academias </w:t>
      </w:r>
      <w:r w:rsidRPr="00CC354F">
        <w:rPr>
          <w:rStyle w:val="normaltextrun"/>
          <w:rFonts w:cs="Arial"/>
          <w:b/>
          <w:color w:val="000000"/>
          <w:shd w:val="clear" w:color="auto" w:fill="FFFFFF"/>
        </w:rPr>
        <w:t>(13,7 milhões de membros)</w:t>
      </w:r>
      <w:r w:rsidRPr="00CC354F">
        <w:rPr>
          <w:rStyle w:val="normaltextrun"/>
          <w:rFonts w:cs="Arial"/>
          <w:color w:val="000000"/>
          <w:shd w:val="clear" w:color="auto" w:fill="FFFFFF"/>
        </w:rPr>
        <w:t xml:space="preserve">. A empresa </w:t>
      </w:r>
      <w:proofErr w:type="spellStart"/>
      <w:r w:rsidRPr="00CC354F">
        <w:rPr>
          <w:rStyle w:val="normaltextrun"/>
          <w:rFonts w:cs="Arial"/>
          <w:color w:val="000000"/>
          <w:shd w:val="clear" w:color="auto" w:fill="FFFFFF"/>
        </w:rPr>
        <w:t>Fit-ON</w:t>
      </w:r>
      <w:proofErr w:type="spellEnd"/>
      <w:r w:rsidRPr="00CC354F">
        <w:rPr>
          <w:rStyle w:val="normaltextrun"/>
          <w:rFonts w:cs="Arial"/>
          <w:color w:val="000000"/>
          <w:shd w:val="clear" w:color="auto" w:fill="FFFFFF"/>
        </w:rPr>
        <w:t xml:space="preserve"> baseou-se nesses dados acerca do Setor de Academias e Fitness para que o projeto se direcione à um público-alvo pertencente a essa grande parcela de membros de academias no Brasil, beneficiando-se das funcionalidades que gerem fins lucrativos à empresa e conjuntamente prover um sistema robusto a ser utilizado pelas partes desse mercado.</w:t>
      </w:r>
      <w:r w:rsidRPr="00CC354F">
        <w:rPr>
          <w:rStyle w:val="eop"/>
          <w:rFonts w:cs="Arial"/>
          <w:color w:val="000000"/>
          <w:shd w:val="clear" w:color="auto" w:fill="FFFFFF"/>
        </w:rPr>
        <w:t> </w:t>
      </w:r>
    </w:p>
    <w:p w14:paraId="1F9F3D06" w14:textId="597567BD" w:rsidR="00D8472A" w:rsidRPr="002D2567" w:rsidRDefault="00D8472A" w:rsidP="002D2567">
      <w:pPr>
        <w:pStyle w:val="Ttulo3"/>
        <w:spacing w:after="240"/>
        <w:rPr>
          <w:rFonts w:ascii="Arial" w:eastAsia="Arial" w:hAnsi="Arial" w:cs="Arial"/>
          <w:b/>
          <w:bCs/>
          <w:color w:val="auto"/>
          <w:sz w:val="28"/>
          <w:szCs w:val="28"/>
        </w:rPr>
      </w:pPr>
      <w:bookmarkStart w:id="31" w:name="_Toc215050766"/>
      <w:r w:rsidRPr="002D2567">
        <w:rPr>
          <w:rFonts w:ascii="Arial" w:eastAsia="Arial" w:hAnsi="Arial" w:cs="Arial"/>
          <w:b/>
          <w:bCs/>
          <w:color w:val="auto"/>
          <w:sz w:val="28"/>
          <w:szCs w:val="28"/>
        </w:rPr>
        <w:t>3.</w:t>
      </w:r>
      <w:r w:rsidR="002D2567" w:rsidRPr="002D2567">
        <w:rPr>
          <w:rFonts w:ascii="Arial" w:eastAsia="Arial" w:hAnsi="Arial" w:cs="Arial"/>
          <w:b/>
          <w:bCs/>
          <w:color w:val="auto"/>
          <w:sz w:val="28"/>
          <w:szCs w:val="28"/>
        </w:rPr>
        <w:t>3</w:t>
      </w:r>
      <w:r w:rsidRPr="002D2567">
        <w:rPr>
          <w:rFonts w:ascii="Arial" w:eastAsia="Arial" w:hAnsi="Arial" w:cs="Arial"/>
          <w:b/>
          <w:bCs/>
          <w:color w:val="auto"/>
          <w:sz w:val="28"/>
          <w:szCs w:val="28"/>
        </w:rPr>
        <w:t xml:space="preserve"> Seu Público-alvo</w:t>
      </w:r>
      <w:bookmarkEnd w:id="31"/>
    </w:p>
    <w:p w14:paraId="5DEA5586" w14:textId="09189BDD" w:rsidR="00D8472A" w:rsidRPr="00CC354F" w:rsidRDefault="00D8472A"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O uso de aplicativos fitness tem demonstrado impactos positivos tanto para os profissionais de Educação Física quanto para os alunos praticantes de academias. Conforme os resultados apresentados no TCC sobre os impactos desses aplicativos [CARRERÁ 2022], após a análise das figuras 5, 6 e 7, verificou-se que os professores concordaram totalmente que tais </w:t>
      </w:r>
      <w:r w:rsidRPr="00CC354F">
        <w:rPr>
          <w:rStyle w:val="normaltextrun"/>
          <w:rFonts w:cs="Arial"/>
          <w:color w:val="000000"/>
          <w:shd w:val="clear" w:color="auto" w:fill="FFFFFF"/>
        </w:rPr>
        <w:lastRenderedPageBreak/>
        <w:t>ferramentas contribuem significativamente para o trabalho profissional, além de auxiliarem na disciplina e motivação dos alunos durante os treinos. Essa percepção evidencia que os aplicativos não apenas otimizam a prescrição e acompanhamento das atividades físicas, mas também aumentam a satisfação dos praticantes, que passam a visualizar melhor seus resultados e manter maior engajamento com os treinos. Assim, tanto alunos quanto profissionais se beneficiam de uma relação mais dinâmica e eficaz mediada pela tecnologia.</w:t>
      </w:r>
      <w:r w:rsidRPr="00CC354F">
        <w:rPr>
          <w:rStyle w:val="eop"/>
          <w:rFonts w:cs="Arial"/>
          <w:color w:val="000000"/>
          <w:shd w:val="clear" w:color="auto" w:fill="FFFFFF"/>
        </w:rPr>
        <w:t> </w:t>
      </w:r>
    </w:p>
    <w:p w14:paraId="10201ED1" w14:textId="353F9052"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No contexto da contratação de serviços, estudos como o desenvolvido sobre o aplicativo </w:t>
      </w:r>
      <w:proofErr w:type="spellStart"/>
      <w:r w:rsidRPr="00CC354F">
        <w:rPr>
          <w:rStyle w:val="normaltextrun"/>
          <w:rFonts w:cs="Arial"/>
          <w:b/>
          <w:color w:val="000000"/>
          <w:shd w:val="clear" w:color="auto" w:fill="FFFFFF"/>
        </w:rPr>
        <w:t>ProService</w:t>
      </w:r>
      <w:proofErr w:type="spellEnd"/>
      <w:r w:rsidRPr="00CC354F">
        <w:rPr>
          <w:rStyle w:val="normaltextrun"/>
          <w:rFonts w:cs="Arial"/>
          <w:b/>
          <w:color w:val="000000"/>
          <w:shd w:val="clear" w:color="auto" w:fill="FFFFFF"/>
        </w:rPr>
        <w:t xml:space="preserve"> [DANTAS BATISTA 2019]</w:t>
      </w:r>
      <w:r w:rsidRPr="00CC354F">
        <w:rPr>
          <w:rStyle w:val="normaltextrun"/>
          <w:rFonts w:cs="Arial"/>
          <w:color w:val="000000"/>
          <w:shd w:val="clear" w:color="auto" w:fill="FFFFFF"/>
        </w:rPr>
        <w:t xml:space="preserve"> reforçam a relevância de plataformas digitais para aproximar profissionais e clientes. A justificativa desse projeto destaca que o setor de serviços é responsável por grande parte do PIB brasileiro e que, segundo o SEBRAE (2019), o uso de aplicativos de contratação de profissionais é benéfico por oferecer soluções práticas, eficazes e personalizadas. Essa constatação fundamenta diretamente a proposta do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que busca facilitar a conexão entre alunos e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permitindo que os usuários encontrem e contratem profissionais qualificados de forma rápida e segura. Ao integrar funcionalidades de busca, avaliação e contratação, o aplicativo atende à demanda crescente por serviços personalizados e acessíveis, fortalecendo a relação entre cliente e profissional.</w:t>
      </w:r>
      <w:r w:rsidRPr="00CC354F">
        <w:rPr>
          <w:rStyle w:val="eop"/>
          <w:rFonts w:cs="Arial"/>
          <w:color w:val="000000"/>
          <w:shd w:val="clear" w:color="auto" w:fill="FFFFFF"/>
        </w:rPr>
        <w:t> </w:t>
      </w:r>
    </w:p>
    <w:p w14:paraId="62905787" w14:textId="382E38CB"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Diante desse cenário, a empresa FIT-ON utiliza os resultados dessas pesquisas como base estratégica para direcionar seu público-alvo. Ao identificar que alunos de academias necessitam de acompanhamento contínuo e motivador, que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buscam maior visibilidade e ferramentas de gestão, e que academias desejam ampliar sua presença digital e fidelizar clientes, 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se posiciona como uma solução inovadora. A plataforma conecta esses três públicos em um ecossistema integrado, oferecendo personalização, comunicação simplificada e suporte tecnológico. Dessa forma, a FIT-ON mira em atender simultaneamente às necessidades de alunos, profissionais e academias, transformando a experiência fitness em um processo mais eficiente, motivador e sustentável.</w:t>
      </w:r>
      <w:r w:rsidRPr="00CC354F">
        <w:rPr>
          <w:rStyle w:val="eop"/>
          <w:rFonts w:cs="Arial"/>
          <w:color w:val="000000"/>
          <w:shd w:val="clear" w:color="auto" w:fill="FFFFFF"/>
        </w:rPr>
        <w:t> </w:t>
      </w:r>
    </w:p>
    <w:p w14:paraId="6045974A" w14:textId="50FD79BE" w:rsidR="00BD03BD" w:rsidRPr="00315308" w:rsidRDefault="00315308" w:rsidP="00D8472A">
      <w:pPr>
        <w:rPr>
          <w:b/>
        </w:rPr>
      </w:pPr>
      <w:r>
        <w:rPr>
          <w:b/>
        </w:rPr>
        <w:lastRenderedPageBreak/>
        <w:t>Figura 05</w:t>
      </w:r>
    </w:p>
    <w:p w14:paraId="7E685B58" w14:textId="52EB7FB2" w:rsidR="00315308" w:rsidRDefault="00315308" w:rsidP="00D8472A">
      <w:r>
        <w:rPr>
          <w:noProof/>
        </w:rPr>
        <w:drawing>
          <wp:inline distT="0" distB="0" distL="0" distR="0" wp14:anchorId="2F8EC3E1" wp14:editId="12FD5E04">
            <wp:extent cx="5397500" cy="3219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5F6DD6DF" w14:textId="682DC0EB" w:rsidR="00315308" w:rsidRDefault="00315308" w:rsidP="00D8472A">
      <w:r>
        <w:rPr>
          <w:b/>
        </w:rPr>
        <w:t xml:space="preserve">Fonte: </w:t>
      </w:r>
      <w:proofErr w:type="spellStart"/>
      <w:r>
        <w:t>TCCImpactosUsoDeAplicativos</w:t>
      </w:r>
      <w:proofErr w:type="spellEnd"/>
      <w:r>
        <w:t xml:space="preserve"> (CARRERÁ 2025)</w:t>
      </w:r>
    </w:p>
    <w:p w14:paraId="3E4EDEEC" w14:textId="398F91DE" w:rsidR="00315308" w:rsidRPr="00315308" w:rsidRDefault="00315308" w:rsidP="00D8472A">
      <w:pPr>
        <w:rPr>
          <w:b/>
        </w:rPr>
      </w:pPr>
      <w:r>
        <w:rPr>
          <w:b/>
        </w:rPr>
        <w:t>Figura 0</w:t>
      </w:r>
      <w:r>
        <w:rPr>
          <w:b/>
        </w:rPr>
        <w:t>6</w:t>
      </w:r>
    </w:p>
    <w:p w14:paraId="6BCB6043" w14:textId="1B33223E" w:rsidR="00315308" w:rsidRDefault="00315308" w:rsidP="00D8472A">
      <w:r>
        <w:rPr>
          <w:noProof/>
        </w:rPr>
        <w:drawing>
          <wp:inline distT="0" distB="0" distL="0" distR="0" wp14:anchorId="17C6EF22" wp14:editId="29361793">
            <wp:extent cx="5397500" cy="32448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3244850"/>
                    </a:xfrm>
                    <a:prstGeom prst="rect">
                      <a:avLst/>
                    </a:prstGeom>
                    <a:noFill/>
                    <a:ln>
                      <a:noFill/>
                    </a:ln>
                  </pic:spPr>
                </pic:pic>
              </a:graphicData>
            </a:graphic>
          </wp:inline>
        </w:drawing>
      </w:r>
    </w:p>
    <w:p w14:paraId="337EBC0C" w14:textId="77777777" w:rsidR="00315308" w:rsidRDefault="00315308" w:rsidP="00315308">
      <w:r>
        <w:rPr>
          <w:b/>
        </w:rPr>
        <w:t xml:space="preserve">Fonte: </w:t>
      </w:r>
      <w:proofErr w:type="spellStart"/>
      <w:r>
        <w:t>TCCImpactosUsoDeAplicativos</w:t>
      </w:r>
      <w:proofErr w:type="spellEnd"/>
      <w:r>
        <w:t xml:space="preserve"> (CARRERÁ 2025)</w:t>
      </w:r>
    </w:p>
    <w:p w14:paraId="6EADFC8B" w14:textId="2000E576" w:rsidR="00315308" w:rsidRDefault="00315308" w:rsidP="00D8472A"/>
    <w:p w14:paraId="5D6FB62F" w14:textId="63CBFF1C" w:rsidR="00315308" w:rsidRDefault="00315308" w:rsidP="00D8472A"/>
    <w:p w14:paraId="2406B54F" w14:textId="3B8C4FB1" w:rsidR="004C455E" w:rsidRDefault="004C455E" w:rsidP="00D8472A"/>
    <w:p w14:paraId="10DA1025" w14:textId="19CAC9F2" w:rsidR="004C455E" w:rsidRPr="004C455E" w:rsidRDefault="004C455E" w:rsidP="00D8472A">
      <w:pPr>
        <w:rPr>
          <w:b/>
        </w:rPr>
      </w:pPr>
      <w:r>
        <w:rPr>
          <w:b/>
        </w:rPr>
        <w:lastRenderedPageBreak/>
        <w:t>Figura 07</w:t>
      </w:r>
    </w:p>
    <w:p w14:paraId="06C58C21" w14:textId="30D2BB7B" w:rsidR="00315308" w:rsidRDefault="00315308" w:rsidP="00D8472A">
      <w:r>
        <w:rPr>
          <w:noProof/>
        </w:rPr>
        <w:drawing>
          <wp:inline distT="0" distB="0" distL="0" distR="0" wp14:anchorId="77DE16C1" wp14:editId="74B9121F">
            <wp:extent cx="5391150" cy="323215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232150"/>
                    </a:xfrm>
                    <a:prstGeom prst="rect">
                      <a:avLst/>
                    </a:prstGeom>
                    <a:noFill/>
                    <a:ln>
                      <a:noFill/>
                    </a:ln>
                  </pic:spPr>
                </pic:pic>
              </a:graphicData>
            </a:graphic>
          </wp:inline>
        </w:drawing>
      </w:r>
    </w:p>
    <w:p w14:paraId="1F6F2997" w14:textId="0BF6236D" w:rsidR="004C455E" w:rsidRPr="00315308" w:rsidRDefault="004C455E" w:rsidP="00D8472A">
      <w:r>
        <w:rPr>
          <w:b/>
        </w:rPr>
        <w:t xml:space="preserve">Fonte: </w:t>
      </w:r>
      <w:proofErr w:type="spellStart"/>
      <w:r>
        <w:t>TCCImpactosUsoDeAplicativos</w:t>
      </w:r>
      <w:proofErr w:type="spellEnd"/>
      <w:r>
        <w:t xml:space="preserve"> (CARRERÁ 2025)</w:t>
      </w:r>
    </w:p>
    <w:p w14:paraId="3F47D1BC" w14:textId="16971A31" w:rsidR="00BD03BD" w:rsidRPr="002D2567" w:rsidRDefault="00BD03BD" w:rsidP="002D2567">
      <w:pPr>
        <w:pStyle w:val="Ttulo3"/>
        <w:spacing w:after="240"/>
        <w:rPr>
          <w:rFonts w:ascii="Arial" w:eastAsia="Arial" w:hAnsi="Arial" w:cs="Arial"/>
          <w:b/>
          <w:bCs/>
          <w:color w:val="auto"/>
          <w:sz w:val="28"/>
          <w:szCs w:val="28"/>
        </w:rPr>
      </w:pPr>
      <w:bookmarkStart w:id="32" w:name="_Toc215050767"/>
      <w:r w:rsidRPr="002D2567">
        <w:rPr>
          <w:rFonts w:ascii="Arial" w:eastAsia="Arial" w:hAnsi="Arial" w:cs="Arial"/>
          <w:b/>
          <w:bCs/>
          <w:color w:val="auto"/>
          <w:sz w:val="28"/>
          <w:szCs w:val="28"/>
        </w:rPr>
        <w:t>3.5 Suas Tecnologias Utilizadas</w:t>
      </w:r>
      <w:bookmarkEnd w:id="32"/>
      <w:r w:rsidR="002D2567">
        <w:rPr>
          <w:rFonts w:ascii="Arial" w:eastAsia="Arial" w:hAnsi="Arial" w:cs="Arial"/>
          <w:b/>
          <w:bCs/>
          <w:color w:val="auto"/>
          <w:sz w:val="28"/>
          <w:szCs w:val="28"/>
        </w:rPr>
        <w:t xml:space="preserve"> - Programação</w:t>
      </w:r>
    </w:p>
    <w:p w14:paraId="1C2FFA75"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desenvolvimento do aplicativo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xml:space="preserve"> se apoia em tecnologias modernas e robustas que garantem eficiência e escalabilidade. O </w:t>
      </w:r>
      <w:proofErr w:type="spellStart"/>
      <w:r w:rsidRPr="00CC354F">
        <w:rPr>
          <w:rStyle w:val="normaltextrun"/>
          <w:rFonts w:cs="Arial"/>
          <w:b/>
          <w:bCs/>
          <w:color w:val="000000"/>
          <w:shd w:val="clear" w:color="auto" w:fill="FFFFFF"/>
        </w:rPr>
        <w:t>React</w:t>
      </w:r>
      <w:proofErr w:type="spellEnd"/>
      <w:r w:rsidRPr="00CC354F">
        <w:rPr>
          <w:rStyle w:val="normaltextrun"/>
          <w:rFonts w:cs="Arial"/>
          <w:b/>
          <w:bCs/>
          <w:color w:val="000000"/>
          <w:shd w:val="clear" w:color="auto" w:fill="FFFFFF"/>
        </w:rPr>
        <w:t xml:space="preserve"> </w:t>
      </w:r>
      <w:proofErr w:type="spellStart"/>
      <w:r w:rsidRPr="00CC354F">
        <w:rPr>
          <w:rStyle w:val="normaltextrun"/>
          <w:rFonts w:cs="Arial"/>
          <w:b/>
          <w:bCs/>
          <w:color w:val="000000"/>
          <w:shd w:val="clear" w:color="auto" w:fill="FFFFFF"/>
        </w:rPr>
        <w:t>Native</w:t>
      </w:r>
      <w:proofErr w:type="spellEnd"/>
      <w:r w:rsidRPr="00CC354F">
        <w:rPr>
          <w:rStyle w:val="normaltextrun"/>
          <w:rFonts w:cs="Arial"/>
          <w:color w:val="000000"/>
          <w:shd w:val="clear" w:color="auto" w:fill="FFFFFF"/>
        </w:rPr>
        <w:t xml:space="preserve"> é utilizado como framework principal por permitir a criação de aplicativos multiplataforma (Android e iOS) com uma única base de código em </w:t>
      </w:r>
      <w:proofErr w:type="spellStart"/>
      <w:r w:rsidRPr="00CC354F">
        <w:rPr>
          <w:rStyle w:val="normaltextrun"/>
          <w:rFonts w:cs="Arial"/>
          <w:b/>
          <w:bCs/>
          <w:color w:val="000000"/>
          <w:shd w:val="clear" w:color="auto" w:fill="FFFFFF"/>
        </w:rPr>
        <w:t>JavaScript</w:t>
      </w:r>
      <w:proofErr w:type="spellEnd"/>
      <w:r w:rsidRPr="00CC354F">
        <w:rPr>
          <w:rStyle w:val="normaltextrun"/>
          <w:rFonts w:cs="Arial"/>
          <w:color w:val="000000"/>
          <w:shd w:val="clear" w:color="auto" w:fill="FFFFFF"/>
        </w:rPr>
        <w:t xml:space="preserve">, reduzindo custos e tempo de desenvolvimento. </w:t>
      </w:r>
    </w:p>
    <w:p w14:paraId="08F5DC47"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NodeJS</w:t>
      </w:r>
      <w:proofErr w:type="spellEnd"/>
      <w:r w:rsidRPr="00CC354F">
        <w:rPr>
          <w:rStyle w:val="normaltextrun"/>
          <w:rFonts w:cs="Arial"/>
          <w:color w:val="000000"/>
          <w:shd w:val="clear" w:color="auto" w:fill="FFFFFF"/>
        </w:rPr>
        <w:t xml:space="preserve">, por sua vez, atua no </w:t>
      </w:r>
      <w:proofErr w:type="spellStart"/>
      <w:r w:rsidRPr="00CC354F">
        <w:rPr>
          <w:rStyle w:val="normaltextrun"/>
          <w:rFonts w:cs="Arial"/>
          <w:color w:val="000000"/>
          <w:shd w:val="clear" w:color="auto" w:fill="FFFFFF"/>
        </w:rPr>
        <w:t>backend</w:t>
      </w:r>
      <w:proofErr w:type="spellEnd"/>
      <w:r w:rsidRPr="00CC354F">
        <w:rPr>
          <w:rStyle w:val="normaltextrun"/>
          <w:rFonts w:cs="Arial"/>
          <w:color w:val="000000"/>
          <w:shd w:val="clear" w:color="auto" w:fill="FFFFFF"/>
        </w:rPr>
        <w:t xml:space="preserve">, oferecendo alta performance em operações assíncronas e garantindo que o sistema suporte múltiplas requisições simultâneas, essencial para um aplicativo que conecta alunos, </w:t>
      </w:r>
      <w:proofErr w:type="spellStart"/>
      <w:r w:rsidRPr="00CC354F">
        <w:rPr>
          <w:rStyle w:val="normaltextrun"/>
          <w:rFonts w:cs="Arial"/>
          <w:color w:val="000000"/>
          <w:shd w:val="clear" w:color="auto" w:fill="FFFFFF"/>
        </w:rPr>
        <w:t>personal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trainers</w:t>
      </w:r>
      <w:proofErr w:type="spellEnd"/>
      <w:r w:rsidRPr="00CC354F">
        <w:rPr>
          <w:rStyle w:val="normaltextrun"/>
          <w:rFonts w:cs="Arial"/>
          <w:color w:val="000000"/>
          <w:shd w:val="clear" w:color="auto" w:fill="FFFFFF"/>
        </w:rPr>
        <w:t xml:space="preserve"> e academias em tempo real. </w:t>
      </w:r>
    </w:p>
    <w:p w14:paraId="18BB0DB5"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r w:rsidRPr="00CC354F">
        <w:rPr>
          <w:rStyle w:val="normaltextrun"/>
          <w:rFonts w:cs="Arial"/>
          <w:b/>
          <w:bCs/>
          <w:color w:val="000000"/>
          <w:shd w:val="clear" w:color="auto" w:fill="FFFFFF"/>
        </w:rPr>
        <w:t xml:space="preserve">Visual Studio </w:t>
      </w:r>
      <w:proofErr w:type="spellStart"/>
      <w:r w:rsidRPr="00CC354F">
        <w:rPr>
          <w:rStyle w:val="normaltextrun"/>
          <w:rFonts w:cs="Arial"/>
          <w:b/>
          <w:bCs/>
          <w:color w:val="000000"/>
          <w:shd w:val="clear" w:color="auto" w:fill="FFFFFF"/>
        </w:rPr>
        <w:t>Code</w:t>
      </w:r>
      <w:proofErr w:type="spellEnd"/>
      <w:r w:rsidRPr="00CC354F">
        <w:rPr>
          <w:rStyle w:val="normaltextrun"/>
          <w:rFonts w:cs="Arial"/>
          <w:color w:val="000000"/>
          <w:shd w:val="clear" w:color="auto" w:fill="FFFFFF"/>
        </w:rPr>
        <w:t xml:space="preserve"> é adotado como ambiente de programação por sua leveza, extensões integradas e suporte a diversas linguagens, enquanto o </w:t>
      </w:r>
      <w:r w:rsidRPr="00CC354F">
        <w:rPr>
          <w:rStyle w:val="normaltextrun"/>
          <w:rFonts w:cs="Arial"/>
          <w:b/>
          <w:bCs/>
          <w:color w:val="000000"/>
          <w:shd w:val="clear" w:color="auto" w:fill="FFFFFF"/>
        </w:rPr>
        <w:t>Expo GO</w:t>
      </w:r>
      <w:r w:rsidRPr="00CC354F">
        <w:rPr>
          <w:rStyle w:val="normaltextrun"/>
          <w:rFonts w:cs="Arial"/>
          <w:color w:val="000000"/>
          <w:shd w:val="clear" w:color="auto" w:fill="FFFFFF"/>
        </w:rPr>
        <w:t xml:space="preserve"> facilita a visualização e testes rápidos do aplicativo em dispositivos móveis sem necessidade de compilação complexa. </w:t>
      </w:r>
    </w:p>
    <w:p w14:paraId="1BB99E0D" w14:textId="77777777" w:rsidR="002D2567" w:rsidRDefault="00BD03BD" w:rsidP="00CC354F">
      <w:pPr>
        <w:spacing w:after="120" w:line="360" w:lineRule="auto"/>
        <w:ind w:right="284" w:firstLine="709"/>
        <w:jc w:val="both"/>
        <w:rPr>
          <w:rStyle w:val="normaltextrun"/>
          <w:rFonts w:cs="Arial"/>
          <w:color w:val="000000"/>
          <w:shd w:val="clear" w:color="auto" w:fill="FFFFFF"/>
        </w:rPr>
      </w:pPr>
      <w:r w:rsidRPr="00CC354F">
        <w:rPr>
          <w:rStyle w:val="normaltextrun"/>
          <w:rFonts w:cs="Arial"/>
          <w:color w:val="000000"/>
          <w:shd w:val="clear" w:color="auto" w:fill="FFFFFF"/>
        </w:rPr>
        <w:t xml:space="preserve">O </w:t>
      </w:r>
      <w:proofErr w:type="spellStart"/>
      <w:r w:rsidRPr="00CC354F">
        <w:rPr>
          <w:rStyle w:val="normaltextrun"/>
          <w:rFonts w:cs="Arial"/>
          <w:b/>
          <w:bCs/>
          <w:color w:val="000000"/>
          <w:shd w:val="clear" w:color="auto" w:fill="FFFFFF"/>
        </w:rPr>
        <w:t>Firebase</w:t>
      </w:r>
      <w:proofErr w:type="spellEnd"/>
      <w:r w:rsidRPr="00CC354F">
        <w:rPr>
          <w:rStyle w:val="normaltextrun"/>
          <w:rFonts w:cs="Arial"/>
          <w:color w:val="000000"/>
          <w:shd w:val="clear" w:color="auto" w:fill="FFFFFF"/>
        </w:rPr>
        <w:t xml:space="preserve"> é empregado para autenticação, banco de dados em nuvem e notificações </w:t>
      </w:r>
      <w:proofErr w:type="spellStart"/>
      <w:r w:rsidRPr="00CC354F">
        <w:rPr>
          <w:rStyle w:val="normaltextrun"/>
          <w:rFonts w:cs="Arial"/>
          <w:color w:val="000000"/>
          <w:shd w:val="clear" w:color="auto" w:fill="FFFFFF"/>
        </w:rPr>
        <w:t>push</w:t>
      </w:r>
      <w:proofErr w:type="spellEnd"/>
      <w:r w:rsidRPr="00CC354F">
        <w:rPr>
          <w:rStyle w:val="normaltextrun"/>
          <w:rFonts w:cs="Arial"/>
          <w:color w:val="000000"/>
          <w:shd w:val="clear" w:color="auto" w:fill="FFFFFF"/>
        </w:rPr>
        <w:t xml:space="preserve">, assegurando segurança e escalabilidade. </w:t>
      </w:r>
    </w:p>
    <w:p w14:paraId="318ACE8A" w14:textId="5B09A2DB"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lastRenderedPageBreak/>
        <w:t xml:space="preserve">O uso do </w:t>
      </w:r>
      <w:proofErr w:type="spellStart"/>
      <w:r w:rsidRPr="00CC354F">
        <w:rPr>
          <w:rStyle w:val="normaltextrun"/>
          <w:rFonts w:cs="Arial"/>
          <w:b/>
          <w:bCs/>
          <w:color w:val="000000"/>
          <w:shd w:val="clear" w:color="auto" w:fill="FFFFFF"/>
        </w:rPr>
        <w:t>Copilot</w:t>
      </w:r>
      <w:proofErr w:type="spellEnd"/>
      <w:r w:rsidRPr="00CC354F">
        <w:rPr>
          <w:rStyle w:val="normaltextrun"/>
          <w:rFonts w:cs="Arial"/>
          <w:color w:val="000000"/>
          <w:shd w:val="clear" w:color="auto" w:fill="FFFFFF"/>
        </w:rPr>
        <w:t xml:space="preserve"> como assistente de programação acelera a escrita de código e reduz erros, enquanto o </w:t>
      </w:r>
      <w:r w:rsidRPr="00CC354F">
        <w:rPr>
          <w:rStyle w:val="normaltextrun"/>
          <w:rFonts w:cs="Arial"/>
          <w:b/>
          <w:bCs/>
          <w:color w:val="000000"/>
          <w:shd w:val="clear" w:color="auto" w:fill="FFFFFF"/>
        </w:rPr>
        <w:t>Android Studio</w:t>
      </w:r>
      <w:r w:rsidRPr="00CC354F">
        <w:rPr>
          <w:rStyle w:val="normaltextrun"/>
          <w:rFonts w:cs="Arial"/>
          <w:color w:val="000000"/>
          <w:shd w:val="clear" w:color="auto" w:fill="FFFFFF"/>
        </w:rPr>
        <w:t xml:space="preserve"> é utilizado como emulador oficial para testes, garantindo compatibilidade e confiabilidade no ambiente Android.</w:t>
      </w:r>
      <w:r w:rsidRPr="00CC354F">
        <w:rPr>
          <w:rStyle w:val="eop"/>
          <w:rFonts w:cs="Arial"/>
          <w:color w:val="000000"/>
          <w:shd w:val="clear" w:color="auto" w:fill="FFFFFF"/>
        </w:rPr>
        <w:t> </w:t>
      </w:r>
    </w:p>
    <w:p w14:paraId="00FF0119" w14:textId="51D9C49E" w:rsidR="00BD03BD" w:rsidRDefault="00BD03BD" w:rsidP="00BD03BD"/>
    <w:p w14:paraId="2A58C581" w14:textId="2810F7E1" w:rsidR="00BD03BD" w:rsidRDefault="00BD03BD" w:rsidP="00BD03BD">
      <w:pPr>
        <w:pStyle w:val="Ttulo3"/>
        <w:rPr>
          <w:rFonts w:ascii="Arial Rounded MT Bold" w:hAnsi="Arial Rounded MT Bold"/>
          <w:color w:val="auto"/>
        </w:rPr>
      </w:pPr>
      <w:bookmarkStart w:id="33" w:name="_Toc215050769"/>
      <w:r w:rsidRPr="0CC0F0A8">
        <w:rPr>
          <w:rFonts w:ascii="Arial Rounded MT Bold" w:hAnsi="Arial Rounded MT Bold"/>
          <w:color w:val="auto"/>
        </w:rPr>
        <w:t>3.5.2 Armazenamento de Informações</w:t>
      </w:r>
      <w:bookmarkEnd w:id="33"/>
    </w:p>
    <w:p w14:paraId="2E0231E7" w14:textId="2541497B" w:rsidR="00BD03BD" w:rsidRDefault="00BD03BD" w:rsidP="00BD03BD"/>
    <w:p w14:paraId="54ACB000" w14:textId="7323AC55" w:rsidR="00BD03BD" w:rsidRPr="00CC354F" w:rsidRDefault="00BD03BD" w:rsidP="00CC354F">
      <w:pPr>
        <w:spacing w:after="120" w:line="360" w:lineRule="auto"/>
        <w:ind w:right="284" w:firstLine="709"/>
        <w:jc w:val="both"/>
        <w:rPr>
          <w:rStyle w:val="eop"/>
          <w:rFonts w:cs="Arial"/>
          <w:color w:val="000000"/>
          <w:shd w:val="clear" w:color="auto" w:fill="FFFFFF"/>
        </w:rPr>
      </w:pPr>
      <w:r w:rsidRPr="00CC354F">
        <w:rPr>
          <w:rStyle w:val="normaltextrun"/>
          <w:rFonts w:cs="Arial"/>
          <w:color w:val="000000"/>
          <w:shd w:val="clear" w:color="auto" w:fill="FFFFFF"/>
        </w:rPr>
        <w:t xml:space="preserve">Para o armazenamento e versionamento do projeto, o </w:t>
      </w:r>
      <w:r w:rsidRPr="00CC354F">
        <w:rPr>
          <w:rStyle w:val="normaltextrun"/>
          <w:rFonts w:cs="Arial"/>
          <w:b/>
          <w:bCs/>
          <w:color w:val="000000"/>
          <w:shd w:val="clear" w:color="auto" w:fill="FFFFFF"/>
        </w:rPr>
        <w:t>GitHub</w:t>
      </w:r>
      <w:r w:rsidRPr="00CC354F">
        <w:rPr>
          <w:rStyle w:val="normaltextrun"/>
          <w:rFonts w:cs="Arial"/>
          <w:color w:val="000000"/>
          <w:shd w:val="clear" w:color="auto" w:fill="FFFFFF"/>
        </w:rPr>
        <w:t xml:space="preserve"> é a plataforma escolhida, pois possibilita o controle de versões, colaboração entre desenvolvedores e integração contínua. A documentação oficial destaca que o GitHub é amplamente utilizado em projetos de software por permitir que equipes distribuídas trabalhem de forma síncrona e organizada, além de oferecer recursos como </w:t>
      </w:r>
      <w:proofErr w:type="spellStart"/>
      <w:r w:rsidRPr="00CC354F">
        <w:rPr>
          <w:rStyle w:val="normaltextrun"/>
          <w:rFonts w:cs="Arial"/>
          <w:color w:val="000000"/>
          <w:shd w:val="clear" w:color="auto" w:fill="FFFFFF"/>
        </w:rPr>
        <w:t>pull</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requests</w:t>
      </w:r>
      <w:proofErr w:type="spellEnd"/>
      <w:r w:rsidRPr="00CC354F">
        <w:rPr>
          <w:rStyle w:val="normaltextrun"/>
          <w:rFonts w:cs="Arial"/>
          <w:color w:val="000000"/>
          <w:shd w:val="clear" w:color="auto" w:fill="FFFFFF"/>
        </w:rPr>
        <w:t xml:space="preserve">, </w:t>
      </w:r>
      <w:proofErr w:type="spellStart"/>
      <w:r w:rsidRPr="00CC354F">
        <w:rPr>
          <w:rStyle w:val="normaltextrun"/>
          <w:rFonts w:cs="Arial"/>
          <w:color w:val="000000"/>
          <w:shd w:val="clear" w:color="auto" w:fill="FFFFFF"/>
        </w:rPr>
        <w:t>issues</w:t>
      </w:r>
      <w:proofErr w:type="spellEnd"/>
      <w:r w:rsidRPr="00CC354F">
        <w:rPr>
          <w:rStyle w:val="normaltextrun"/>
          <w:rFonts w:cs="Arial"/>
          <w:color w:val="000000"/>
          <w:shd w:val="clear" w:color="auto" w:fill="FFFFFF"/>
        </w:rPr>
        <w:t xml:space="preserve"> e integração com pipelines de CI/CD. No contexto do </w:t>
      </w:r>
      <w:proofErr w:type="spellStart"/>
      <w:r w:rsidRPr="00CC354F">
        <w:rPr>
          <w:rStyle w:val="normaltextrun"/>
          <w:rFonts w:cs="Arial"/>
          <w:color w:val="000000"/>
          <w:shd w:val="clear" w:color="auto" w:fill="FFFFFF"/>
        </w:rPr>
        <w:t>MyCoreSonal</w:t>
      </w:r>
      <w:proofErr w:type="spellEnd"/>
      <w:r w:rsidRPr="00CC354F">
        <w:rPr>
          <w:rStyle w:val="normaltextrun"/>
          <w:rFonts w:cs="Arial"/>
          <w:color w:val="000000"/>
          <w:shd w:val="clear" w:color="auto" w:fill="FFFFFF"/>
        </w:rPr>
        <w:t>, o GitHub garante que todas as alterações sejam registradas e que o código esteja sempre disponível em um repositório seguro e acessível, promovendo transparência e rastreabilidade no desenvolvimento.</w:t>
      </w:r>
      <w:r w:rsidRPr="00CC354F">
        <w:rPr>
          <w:rStyle w:val="eop"/>
          <w:rFonts w:cs="Arial"/>
          <w:color w:val="000000"/>
          <w:shd w:val="clear" w:color="auto" w:fill="FFFFFF"/>
        </w:rPr>
        <w:t> </w:t>
      </w:r>
    </w:p>
    <w:p w14:paraId="3A972BD2" w14:textId="5478E357" w:rsidR="00BD03BD" w:rsidRDefault="00BD03BD" w:rsidP="00BD03BD"/>
    <w:p w14:paraId="3CB66875" w14:textId="08AA05FD" w:rsidR="00BD03BD" w:rsidRDefault="00BD03BD" w:rsidP="00BD03BD">
      <w:pPr>
        <w:pStyle w:val="Ttulo3"/>
        <w:rPr>
          <w:rFonts w:ascii="Arial Rounded MT Bold" w:hAnsi="Arial Rounded MT Bold"/>
          <w:color w:val="auto"/>
        </w:rPr>
      </w:pPr>
      <w:bookmarkStart w:id="34" w:name="_Toc215050770"/>
      <w:r w:rsidRPr="0CC0F0A8">
        <w:rPr>
          <w:rFonts w:ascii="Arial Rounded MT Bold" w:hAnsi="Arial Rounded MT Bold"/>
          <w:color w:val="auto"/>
        </w:rPr>
        <w:t>3.5.3 Comunicação</w:t>
      </w:r>
      <w:bookmarkEnd w:id="34"/>
    </w:p>
    <w:p w14:paraId="7DB47A5F" w14:textId="0FC788F3" w:rsidR="00BD03BD" w:rsidRDefault="00BD03BD" w:rsidP="00BD03BD"/>
    <w:p w14:paraId="7BA81F22" w14:textId="72441AD3" w:rsidR="000C35BA" w:rsidRPr="000C35BA" w:rsidRDefault="00BD03BD" w:rsidP="000C35BA">
      <w:pPr>
        <w:spacing w:after="120" w:line="360" w:lineRule="auto"/>
        <w:ind w:right="284" w:firstLine="709"/>
        <w:jc w:val="both"/>
        <w:rPr>
          <w:rFonts w:cs="Arial"/>
          <w:color w:val="000000"/>
          <w:shd w:val="clear" w:color="auto" w:fill="FFFFFF"/>
        </w:rPr>
      </w:pPr>
      <w:r w:rsidRPr="00CC354F">
        <w:rPr>
          <w:rStyle w:val="normaltextrun"/>
          <w:rFonts w:cs="Arial"/>
          <w:color w:val="000000"/>
          <w:shd w:val="clear" w:color="auto" w:fill="FFFFFF"/>
        </w:rPr>
        <w:t xml:space="preserve">A comunicação entre os membros da equipe de desenvolvimento é sustentada por ferramentas digitais que promovem agilidade e integração. O </w:t>
      </w:r>
      <w:r w:rsidRPr="00CC354F">
        <w:rPr>
          <w:rStyle w:val="normaltextrun"/>
          <w:rFonts w:cs="Arial"/>
          <w:b/>
          <w:bCs/>
          <w:color w:val="000000"/>
          <w:shd w:val="clear" w:color="auto" w:fill="FFFFFF"/>
        </w:rPr>
        <w:t>WhatsApp</w:t>
      </w:r>
      <w:r w:rsidRPr="00CC354F">
        <w:rPr>
          <w:rStyle w:val="normaltextrun"/>
          <w:rFonts w:cs="Arial"/>
          <w:color w:val="000000"/>
          <w:shd w:val="clear" w:color="auto" w:fill="FFFFFF"/>
        </w:rPr>
        <w:t xml:space="preserve"> é utilizado para interações rápidas e informais, permitindo que os desenvolvedores troquem mensagens instantâneas e compartilhem arquivos de forma prática. Já o </w:t>
      </w:r>
      <w:r w:rsidRPr="00CC354F">
        <w:rPr>
          <w:rStyle w:val="normaltextrun"/>
          <w:rFonts w:cs="Arial"/>
          <w:b/>
          <w:bCs/>
          <w:color w:val="000000"/>
          <w:shd w:val="clear" w:color="auto" w:fill="FFFFFF"/>
        </w:rPr>
        <w:t xml:space="preserve">Microsoft </w:t>
      </w:r>
      <w:proofErr w:type="spellStart"/>
      <w:r w:rsidRPr="00CC354F">
        <w:rPr>
          <w:rStyle w:val="normaltextrun"/>
          <w:rFonts w:cs="Arial"/>
          <w:b/>
          <w:bCs/>
          <w:color w:val="000000"/>
          <w:shd w:val="clear" w:color="auto" w:fill="FFFFFF"/>
        </w:rPr>
        <w:t>Teams</w:t>
      </w:r>
      <w:proofErr w:type="spellEnd"/>
      <w:r w:rsidRPr="00CC354F">
        <w:rPr>
          <w:rStyle w:val="normaltextrun"/>
          <w:rFonts w:cs="Arial"/>
          <w:color w:val="000000"/>
          <w:shd w:val="clear" w:color="auto" w:fill="FFFFFF"/>
        </w:rPr>
        <w:t xml:space="preserve"> é adotado como plataforma oficial de colaboração, oferecendo recursos de videoconferência, organização de tarefas e integração com outras ferramentas da Microsoft. A documentação da plataforma evidencia que o </w:t>
      </w:r>
      <w:proofErr w:type="spellStart"/>
      <w:r w:rsidRPr="00CC354F">
        <w:rPr>
          <w:rStyle w:val="normaltextrun"/>
          <w:rFonts w:cs="Arial"/>
          <w:color w:val="000000"/>
          <w:shd w:val="clear" w:color="auto" w:fill="FFFFFF"/>
        </w:rPr>
        <w:t>Teams</w:t>
      </w:r>
      <w:proofErr w:type="spellEnd"/>
      <w:r w:rsidRPr="00CC354F">
        <w:rPr>
          <w:rStyle w:val="normaltextrun"/>
          <w:rFonts w:cs="Arial"/>
          <w:color w:val="000000"/>
          <w:shd w:val="clear" w:color="auto" w:fill="FFFFFF"/>
        </w:rPr>
        <w:t xml:space="preserve"> é voltado para ambientes corporativos e educacionais, sendo ideal para reuniões de acompanhamento, gestão de cronogramas e compartilhamento de documentos. Dessa forma, a combinação dessas ferramentas garante que a equipe mantenha uma comunicação eficiente e contínua durante todas as fases do projeto.</w:t>
      </w:r>
      <w:r w:rsidRPr="00CC354F">
        <w:rPr>
          <w:rStyle w:val="eop"/>
          <w:rFonts w:cs="Arial"/>
          <w:color w:val="000000"/>
          <w:shd w:val="clear" w:color="auto" w:fill="FFFFFF"/>
        </w:rPr>
        <w:t> </w:t>
      </w:r>
    </w:p>
    <w:p w14:paraId="5D18E601" w14:textId="77777777" w:rsidR="00D35086" w:rsidRDefault="00D35086">
      <w:pPr>
        <w:spacing w:before="375" w:after="180" w:line="360" w:lineRule="auto"/>
        <w:ind w:firstLine="720"/>
        <w:jc w:val="both"/>
        <w:rPr>
          <w:rFonts w:eastAsia="Arial" w:cs="Arial"/>
        </w:rPr>
      </w:pPr>
    </w:p>
    <w:p w14:paraId="02A17FDB" w14:textId="77777777" w:rsidR="009616BF" w:rsidRDefault="009616BF">
      <w:pPr>
        <w:rPr>
          <w:rFonts w:eastAsia="Arial" w:cs="Arial"/>
          <w:b/>
          <w:sz w:val="28"/>
        </w:rPr>
      </w:pPr>
      <w:r>
        <w:br w:type="page"/>
      </w:r>
    </w:p>
    <w:p w14:paraId="1F3CA61B" w14:textId="3BA34BD8" w:rsidR="00D35086" w:rsidRDefault="00B31F74" w:rsidP="004A6F12">
      <w:pPr>
        <w:pStyle w:val="Ttulo1"/>
      </w:pPr>
      <w:bookmarkStart w:id="35" w:name="_Toc215050772"/>
      <w:r>
        <w:lastRenderedPageBreak/>
        <w:t xml:space="preserve">4. </w:t>
      </w:r>
      <w:r w:rsidR="00D26894">
        <w:t>Conclusão</w:t>
      </w:r>
      <w:bookmarkEnd w:id="35"/>
    </w:p>
    <w:p w14:paraId="74BD294E" w14:textId="77777777" w:rsidR="00D35086" w:rsidRDefault="00D35086">
      <w:pPr>
        <w:spacing w:after="0" w:line="240" w:lineRule="auto"/>
        <w:ind w:left="2"/>
        <w:rPr>
          <w:rFonts w:eastAsia="Arial" w:cs="Arial"/>
          <w:b/>
          <w:sz w:val="28"/>
        </w:rPr>
      </w:pPr>
    </w:p>
    <w:p w14:paraId="422F6E28" w14:textId="1B2C3ABF" w:rsidR="00D35086" w:rsidRPr="001C0609" w:rsidRDefault="00B31F74" w:rsidP="331880DA">
      <w:pPr>
        <w:pStyle w:val="Ttulo1"/>
        <w:rPr>
          <w:sz w:val="22"/>
          <w:szCs w:val="22"/>
        </w:rPr>
      </w:pPr>
      <w:bookmarkStart w:id="36" w:name="_Toc215050773"/>
      <w:r>
        <w:t>Referências</w:t>
      </w:r>
      <w:bookmarkEnd w:id="36"/>
      <w:r>
        <w:rPr>
          <w:spacing w:val="-13"/>
        </w:rPr>
        <w:t xml:space="preserve"> </w:t>
      </w:r>
    </w:p>
    <w:p w14:paraId="6F67ECD6" w14:textId="00F5D25F" w:rsidR="00F1166E" w:rsidRDefault="00F1166E" w:rsidP="00F1166E"/>
    <w:p w14:paraId="7194271A" w14:textId="5BAD112C" w:rsidR="00F1166E" w:rsidRDefault="00F1166E" w:rsidP="00F1166E"/>
    <w:p w14:paraId="1978AC9D" w14:textId="58733BBE" w:rsidR="00F1166E" w:rsidRPr="00F1166E" w:rsidRDefault="00954C80" w:rsidP="00F1166E">
      <w:hyperlink r:id="rId24" w:history="1">
        <w:r w:rsidR="00F1166E" w:rsidRPr="002F1693">
          <w:rPr>
            <w:rStyle w:val="Hyperlink"/>
          </w:rPr>
          <w:t>https://www.redalyc.org/journal/5863/586368885007/html/</w:t>
        </w:r>
      </w:hyperlink>
      <w:r w:rsidR="00F1166E">
        <w:t xml:space="preserve"> </w:t>
      </w:r>
    </w:p>
    <w:p w14:paraId="776C8141" w14:textId="476916F3" w:rsidR="00271532" w:rsidRDefault="14F468F7" w:rsidP="515FF9BA">
      <w:pPr>
        <w:rPr>
          <w:b/>
          <w:bCs/>
        </w:rPr>
      </w:pPr>
      <w:r w:rsidRPr="515FF9BA">
        <w:rPr>
          <w:b/>
          <w:bCs/>
        </w:rPr>
        <w:t>Livros:</w:t>
      </w:r>
    </w:p>
    <w:p w14:paraId="437737AD" w14:textId="396D2B06" w:rsidR="00271532" w:rsidRDefault="0A18EEFC" w:rsidP="515FF9BA">
      <w:pPr>
        <w:rPr>
          <w:rFonts w:eastAsia="Arial" w:cs="Arial"/>
          <w:color w:val="0F1111"/>
          <w:sz w:val="21"/>
          <w:szCs w:val="21"/>
        </w:rPr>
      </w:pPr>
      <w:r>
        <w:t>P</w:t>
      </w:r>
      <w:r w:rsidR="44BC17E4">
        <w:t>ressman</w:t>
      </w:r>
      <w:r w:rsidR="2BCA2322">
        <w:t>, Roger S.</w:t>
      </w:r>
      <w:r w:rsidR="00F62589">
        <w:t xml:space="preserve"> </w:t>
      </w:r>
      <w:r w:rsidR="00F62589" w:rsidRPr="515FF9BA">
        <w:rPr>
          <w:b/>
          <w:bCs/>
        </w:rPr>
        <w:t>T</w:t>
      </w:r>
      <w:r w:rsidR="066A021E" w:rsidRPr="515FF9BA">
        <w:rPr>
          <w:b/>
          <w:bCs/>
        </w:rPr>
        <w:t>este de software</w:t>
      </w:r>
      <w:r w:rsidR="3487A3F4" w:rsidRPr="515FF9BA">
        <w:rPr>
          <w:b/>
          <w:bCs/>
        </w:rPr>
        <w:t xml:space="preserve">. </w:t>
      </w:r>
      <w:r w:rsidR="3487A3F4" w:rsidRPr="515FF9BA">
        <w:t>1</w:t>
      </w:r>
      <w:r w:rsidR="4C34C3CD" w:rsidRPr="515FF9BA">
        <w:t>ª EDIÇÃO. São Paulo:</w:t>
      </w:r>
      <w:r w:rsidR="4FF598D6" w:rsidRPr="515FF9BA">
        <w:t xml:space="preserve"> </w:t>
      </w:r>
      <w:proofErr w:type="gramStart"/>
      <w:r w:rsidR="4FF598D6" w:rsidRPr="515FF9BA">
        <w:rPr>
          <w:rFonts w:eastAsia="Arial" w:cs="Arial"/>
          <w:b/>
          <w:bCs/>
          <w:color w:val="0F1111"/>
          <w:sz w:val="21"/>
          <w:szCs w:val="21"/>
        </w:rPr>
        <w:t xml:space="preserve">‎ </w:t>
      </w:r>
      <w:r w:rsidR="22889A76" w:rsidRPr="515FF9BA">
        <w:rPr>
          <w:rFonts w:eastAsia="Arial" w:cs="Arial"/>
          <w:color w:val="0F1111"/>
          <w:sz w:val="21"/>
          <w:szCs w:val="21"/>
        </w:rPr>
        <w:t>,</w:t>
      </w:r>
      <w:proofErr w:type="gramEnd"/>
      <w:r w:rsidR="22889A76" w:rsidRPr="515FF9BA">
        <w:rPr>
          <w:rFonts w:eastAsia="Arial" w:cs="Arial"/>
          <w:color w:val="0F1111"/>
          <w:sz w:val="21"/>
          <w:szCs w:val="21"/>
        </w:rPr>
        <w:t xml:space="preserve"> 2016. </w:t>
      </w:r>
      <w:r w:rsidR="725471E8" w:rsidRPr="515FF9BA">
        <w:rPr>
          <w:rFonts w:eastAsia="Arial" w:cs="Arial"/>
          <w:color w:val="0F1111"/>
          <w:sz w:val="21"/>
          <w:szCs w:val="21"/>
        </w:rPr>
        <w:t xml:space="preserve"> </w:t>
      </w:r>
      <w:r w:rsidR="22889A76" w:rsidRPr="515FF9BA">
        <w:rPr>
          <w:rFonts w:eastAsia="Arial" w:cs="Arial"/>
          <w:color w:val="0F1111"/>
          <w:sz w:val="21"/>
          <w:szCs w:val="21"/>
        </w:rPr>
        <w:t>69</w:t>
      </w:r>
      <w:r w:rsidR="76ADD244" w:rsidRPr="515FF9BA">
        <w:rPr>
          <w:rFonts w:eastAsia="Arial" w:cs="Arial"/>
          <w:color w:val="0F1111"/>
          <w:sz w:val="21"/>
          <w:szCs w:val="21"/>
        </w:rPr>
        <w:t xml:space="preserve"> p.</w:t>
      </w:r>
    </w:p>
    <w:p w14:paraId="2C4CD8E8" w14:textId="2B6D5C55" w:rsidR="00271532" w:rsidRDefault="00271532" w:rsidP="515FF9BA">
      <w:pPr>
        <w:rPr>
          <w:rFonts w:eastAsia="Arial" w:cs="Arial"/>
          <w:color w:val="0F1111"/>
          <w:sz w:val="21"/>
          <w:szCs w:val="21"/>
        </w:rPr>
      </w:pPr>
    </w:p>
    <w:p w14:paraId="3FE97509" w14:textId="50DD2C2F" w:rsidR="00271532" w:rsidRDefault="74885D78" w:rsidP="515FF9BA">
      <w:pPr>
        <w:rPr>
          <w:rFonts w:eastAsia="Arial" w:cs="Arial"/>
          <w:color w:val="0F1111"/>
        </w:rPr>
      </w:pPr>
      <w:proofErr w:type="spellStart"/>
      <w:r w:rsidRPr="515FF9BA">
        <w:rPr>
          <w:rFonts w:eastAsia="Arial" w:cs="Arial"/>
          <w:color w:val="0F1111"/>
        </w:rPr>
        <w:t>Sommerville</w:t>
      </w:r>
      <w:proofErr w:type="spellEnd"/>
      <w:r w:rsidR="76ADD244" w:rsidRPr="515FF9BA">
        <w:rPr>
          <w:rFonts w:eastAsia="Arial" w:cs="Arial"/>
          <w:color w:val="0F1111"/>
        </w:rPr>
        <w:t xml:space="preserve">, Ian. </w:t>
      </w:r>
      <w:r w:rsidR="76ADD244" w:rsidRPr="515FF9BA">
        <w:rPr>
          <w:rFonts w:eastAsia="Arial" w:cs="Arial"/>
          <w:b/>
          <w:bCs/>
          <w:color w:val="0F1111"/>
        </w:rPr>
        <w:t>Engenharia de Software</w:t>
      </w:r>
      <w:r w:rsidR="76ADD244" w:rsidRPr="515FF9BA">
        <w:rPr>
          <w:rFonts w:eastAsia="Arial" w:cs="Arial"/>
          <w:color w:val="0F1111"/>
        </w:rPr>
        <w:t>. 9ª Edição. São Paulo: Pearson, 2011. 595 p.</w:t>
      </w:r>
    </w:p>
    <w:p w14:paraId="6B04F907" w14:textId="6C27DDFE" w:rsidR="00271532" w:rsidRDefault="00271532" w:rsidP="515FF9BA">
      <w:pPr>
        <w:rPr>
          <w:rFonts w:eastAsia="Arial" w:cs="Arial"/>
          <w:color w:val="0F1111"/>
        </w:rPr>
      </w:pPr>
    </w:p>
    <w:p w14:paraId="30C1BB4E" w14:textId="6194F178" w:rsidR="00271532" w:rsidRDefault="3F7B46B2" w:rsidP="515FF9BA">
      <w:pPr>
        <w:rPr>
          <w:rFonts w:eastAsia="Arial" w:cs="Arial"/>
          <w:color w:val="0F1111"/>
        </w:rPr>
      </w:pPr>
      <w:r w:rsidRPr="515FF9BA">
        <w:rPr>
          <w:rFonts w:eastAsia="Arial" w:cs="Arial"/>
        </w:rPr>
        <w:t>Preece, Jennifer</w:t>
      </w:r>
      <w:r w:rsidR="1B09808D" w:rsidRPr="515FF9BA">
        <w:rPr>
          <w:rFonts w:eastAsia="Arial" w:cs="Arial"/>
        </w:rPr>
        <w:t>.</w:t>
      </w:r>
      <w:r w:rsidR="77323E01" w:rsidRPr="515FF9BA">
        <w:rPr>
          <w:rFonts w:eastAsia="Arial" w:cs="Arial"/>
        </w:rPr>
        <w:t xml:space="preserve"> </w:t>
      </w:r>
      <w:r w:rsidRPr="515FF9BA">
        <w:rPr>
          <w:rFonts w:eastAsia="Arial" w:cs="Arial"/>
        </w:rPr>
        <w:t>Sharp, Helen</w:t>
      </w:r>
      <w:r w:rsidR="1C70E843" w:rsidRPr="515FF9BA">
        <w:rPr>
          <w:rFonts w:eastAsia="Arial" w:cs="Arial"/>
        </w:rPr>
        <w:t xml:space="preserve">. </w:t>
      </w:r>
      <w:r w:rsidRPr="515FF9BA">
        <w:rPr>
          <w:rFonts w:eastAsia="Arial" w:cs="Arial"/>
        </w:rPr>
        <w:t>Rogers</w:t>
      </w:r>
      <w:r w:rsidR="37C34F44" w:rsidRPr="515FF9BA">
        <w:rPr>
          <w:rFonts w:eastAsia="Arial" w:cs="Arial"/>
        </w:rPr>
        <w:t>, Yvonne</w:t>
      </w:r>
      <w:r w:rsidR="11F61609" w:rsidRPr="515FF9BA">
        <w:rPr>
          <w:rFonts w:eastAsia="Arial" w:cs="Arial"/>
        </w:rPr>
        <w:t xml:space="preserve">. </w:t>
      </w:r>
      <w:r w:rsidR="11F61609" w:rsidRPr="515FF9BA">
        <w:rPr>
          <w:rFonts w:eastAsia="Arial" w:cs="Arial"/>
          <w:b/>
          <w:bCs/>
        </w:rPr>
        <w:t>Design de Interação</w:t>
      </w:r>
      <w:r w:rsidR="11F61609" w:rsidRPr="515FF9BA">
        <w:rPr>
          <w:rFonts w:eastAsia="Arial" w:cs="Arial"/>
        </w:rPr>
        <w:t xml:space="preserve"> e </w:t>
      </w:r>
      <w:r w:rsidR="11F61609" w:rsidRPr="515FF9BA">
        <w:rPr>
          <w:rFonts w:eastAsia="Arial" w:cs="Arial"/>
          <w:b/>
          <w:bCs/>
        </w:rPr>
        <w:t xml:space="preserve">Interação Humano-Computador (IHC). </w:t>
      </w:r>
      <w:r w:rsidR="11F61609" w:rsidRPr="515FF9BA">
        <w:rPr>
          <w:rFonts w:eastAsia="Arial" w:cs="Arial"/>
        </w:rPr>
        <w:t>4ª</w:t>
      </w:r>
      <w:r w:rsidR="45DDA434" w:rsidRPr="515FF9BA">
        <w:rPr>
          <w:rFonts w:eastAsia="Arial" w:cs="Arial"/>
        </w:rPr>
        <w:t xml:space="preserve"> EDIÇÃO. São Paulo</w:t>
      </w:r>
      <w:r w:rsidR="141CDD62" w:rsidRPr="515FF9BA">
        <w:rPr>
          <w:rFonts w:eastAsia="Arial" w:cs="Arial"/>
        </w:rPr>
        <w:t xml:space="preserve">: </w:t>
      </w:r>
      <w:proofErr w:type="spellStart"/>
      <w:r w:rsidR="3695324E" w:rsidRPr="515FF9BA">
        <w:rPr>
          <w:rFonts w:eastAsia="Arial" w:cs="Arial"/>
        </w:rPr>
        <w:t>Wiley</w:t>
      </w:r>
      <w:proofErr w:type="spellEnd"/>
      <w:r w:rsidR="3695324E" w:rsidRPr="515FF9BA">
        <w:rPr>
          <w:rFonts w:eastAsia="Arial" w:cs="Arial"/>
        </w:rPr>
        <w:t xml:space="preserve">, 2015. </w:t>
      </w:r>
      <w:r w:rsidR="2C820016" w:rsidRPr="515FF9BA">
        <w:rPr>
          <w:rFonts w:eastAsia="Arial" w:cs="Arial"/>
        </w:rPr>
        <w:t>284 p</w:t>
      </w:r>
      <w:r w:rsidR="705DB244" w:rsidRPr="515FF9BA">
        <w:rPr>
          <w:rFonts w:eastAsia="Arial" w:cs="Arial"/>
        </w:rPr>
        <w:t>.</w:t>
      </w:r>
    </w:p>
    <w:p w14:paraId="56A94B79" w14:textId="264356A8" w:rsidR="00271532" w:rsidRDefault="00271532" w:rsidP="515FF9BA">
      <w:pPr>
        <w:rPr>
          <w:rFonts w:eastAsia="Arial" w:cs="Arial"/>
        </w:rPr>
      </w:pPr>
    </w:p>
    <w:p w14:paraId="5FC093DC" w14:textId="1C7F3426" w:rsidR="00271532" w:rsidRDefault="705DB244" w:rsidP="515FF9BA">
      <w:pPr>
        <w:rPr>
          <w:rFonts w:eastAsia="Arial" w:cs="Arial"/>
        </w:rPr>
      </w:pPr>
      <w:r w:rsidRPr="515FF9BA">
        <w:rPr>
          <w:rFonts w:eastAsia="Arial" w:cs="Arial"/>
        </w:rPr>
        <w:t>Nielsen</w:t>
      </w:r>
      <w:r w:rsidR="7C0E37F4" w:rsidRPr="515FF9BA">
        <w:rPr>
          <w:rFonts w:eastAsia="Arial" w:cs="Arial"/>
        </w:rPr>
        <w:t>, Jakob.</w:t>
      </w:r>
      <w:r w:rsidRPr="515FF9BA">
        <w:rPr>
          <w:rFonts w:eastAsia="Arial" w:cs="Arial"/>
        </w:rPr>
        <w:t xml:space="preserve"> </w:t>
      </w:r>
      <w:proofErr w:type="spellStart"/>
      <w:r w:rsidRPr="515FF9BA">
        <w:rPr>
          <w:rFonts w:eastAsia="Arial" w:cs="Arial"/>
          <w:b/>
          <w:bCs/>
        </w:rPr>
        <w:t>Usability</w:t>
      </w:r>
      <w:proofErr w:type="spellEnd"/>
      <w:r w:rsidRPr="515FF9BA">
        <w:rPr>
          <w:rFonts w:eastAsia="Arial" w:cs="Arial"/>
          <w:b/>
          <w:bCs/>
        </w:rPr>
        <w:t xml:space="preserve"> </w:t>
      </w:r>
      <w:proofErr w:type="spellStart"/>
      <w:r w:rsidRPr="515FF9BA">
        <w:rPr>
          <w:rFonts w:eastAsia="Arial" w:cs="Arial"/>
          <w:b/>
          <w:bCs/>
        </w:rPr>
        <w:t>Engineering</w:t>
      </w:r>
      <w:proofErr w:type="spellEnd"/>
      <w:r w:rsidR="3471966B" w:rsidRPr="515FF9BA">
        <w:rPr>
          <w:rFonts w:eastAsia="Arial" w:cs="Arial"/>
          <w:b/>
          <w:bCs/>
        </w:rPr>
        <w:t>.</w:t>
      </w:r>
      <w:r w:rsidR="0A7135C4" w:rsidRPr="515FF9BA">
        <w:rPr>
          <w:rFonts w:eastAsia="Arial" w:cs="Arial"/>
          <w:b/>
          <w:bCs/>
        </w:rPr>
        <w:t xml:space="preserve"> </w:t>
      </w:r>
      <w:r w:rsidR="0A7135C4" w:rsidRPr="515FF9BA">
        <w:rPr>
          <w:rFonts w:eastAsia="Arial" w:cs="Arial"/>
        </w:rPr>
        <w:t xml:space="preserve">1ª EDIÇÃO. San </w:t>
      </w:r>
      <w:proofErr w:type="gramStart"/>
      <w:r w:rsidR="0A7135C4" w:rsidRPr="515FF9BA">
        <w:rPr>
          <w:rFonts w:eastAsia="Arial" w:cs="Arial"/>
        </w:rPr>
        <w:t xml:space="preserve">Francisco </w:t>
      </w:r>
      <w:r w:rsidR="79313511" w:rsidRPr="515FF9BA">
        <w:rPr>
          <w:rFonts w:eastAsia="Arial" w:cs="Arial"/>
        </w:rPr>
        <w:t>:</w:t>
      </w:r>
      <w:proofErr w:type="gramEnd"/>
      <w:r w:rsidR="79313511" w:rsidRPr="515FF9BA">
        <w:rPr>
          <w:rFonts w:eastAsia="Arial" w:cs="Arial"/>
        </w:rPr>
        <w:t xml:space="preserve"> </w:t>
      </w:r>
      <w:r w:rsidRPr="515FF9BA">
        <w:rPr>
          <w:rFonts w:eastAsia="Arial" w:cs="Arial"/>
        </w:rPr>
        <w:t xml:space="preserve">Morgan </w:t>
      </w:r>
      <w:proofErr w:type="spellStart"/>
      <w:r w:rsidRPr="515FF9BA">
        <w:rPr>
          <w:rFonts w:eastAsia="Arial" w:cs="Arial"/>
        </w:rPr>
        <w:t>Kaufmann</w:t>
      </w:r>
      <w:proofErr w:type="spellEnd"/>
      <w:r w:rsidRPr="515FF9BA">
        <w:rPr>
          <w:rFonts w:eastAsia="Arial" w:cs="Arial"/>
        </w:rPr>
        <w:t xml:space="preserve"> (atualmente parte da Elsevier)</w:t>
      </w:r>
      <w:r w:rsidR="6D3EF1B3" w:rsidRPr="515FF9BA">
        <w:rPr>
          <w:rFonts w:eastAsia="Arial" w:cs="Arial"/>
        </w:rPr>
        <w:t xml:space="preserve">, 1993. 270 </w:t>
      </w:r>
      <w:r w:rsidR="00271532">
        <w:tab/>
      </w:r>
      <w:r w:rsidR="6D3EF1B3" w:rsidRPr="515FF9BA">
        <w:rPr>
          <w:rFonts w:eastAsia="Arial" w:cs="Arial"/>
        </w:rPr>
        <w:t>p.</w:t>
      </w:r>
    </w:p>
    <w:p w14:paraId="6EA392EA" w14:textId="5832DEF5" w:rsidR="515FF9BA" w:rsidRDefault="515FF9BA" w:rsidP="515FF9BA">
      <w:pPr>
        <w:rPr>
          <w:rFonts w:eastAsia="Arial" w:cs="Arial"/>
        </w:rPr>
      </w:pPr>
    </w:p>
    <w:p w14:paraId="5035ABC7" w14:textId="766398A5" w:rsidR="6D3EF1B3" w:rsidRDefault="6D3EF1B3" w:rsidP="515FF9BA">
      <w:pPr>
        <w:rPr>
          <w:rFonts w:eastAsia="Arial" w:cs="Arial"/>
        </w:rPr>
      </w:pPr>
      <w:r w:rsidRPr="515FF9BA">
        <w:rPr>
          <w:rFonts w:eastAsia="Arial" w:cs="Arial"/>
        </w:rPr>
        <w:t>Pressman, Roger S.</w:t>
      </w:r>
      <w:r w:rsidRPr="515FF9BA">
        <w:rPr>
          <w:rFonts w:eastAsia="Arial" w:cs="Arial"/>
          <w:b/>
          <w:bCs/>
        </w:rPr>
        <w:t xml:space="preserve"> Software </w:t>
      </w:r>
      <w:proofErr w:type="spellStart"/>
      <w:r w:rsidRPr="515FF9BA">
        <w:rPr>
          <w:rFonts w:eastAsia="Arial" w:cs="Arial"/>
          <w:b/>
          <w:bCs/>
        </w:rPr>
        <w:t>Engineering</w:t>
      </w:r>
      <w:proofErr w:type="spellEnd"/>
      <w:r w:rsidRPr="515FF9BA">
        <w:rPr>
          <w:rFonts w:eastAsia="Arial" w:cs="Arial"/>
          <w:b/>
          <w:bCs/>
        </w:rPr>
        <w:t xml:space="preserve">. </w:t>
      </w:r>
      <w:r w:rsidRPr="515FF9BA">
        <w:rPr>
          <w:rFonts w:eastAsia="Arial" w:cs="Arial"/>
        </w:rPr>
        <w:t>7ª EDIÇ</w:t>
      </w:r>
      <w:r w:rsidR="2D7405B3" w:rsidRPr="515FF9BA">
        <w:rPr>
          <w:rFonts w:eastAsia="Arial" w:cs="Arial"/>
        </w:rPr>
        <w:t xml:space="preserve">ÃO. </w:t>
      </w:r>
      <w:r w:rsidR="39138197" w:rsidRPr="515FF9BA">
        <w:rPr>
          <w:rFonts w:eastAsia="Arial" w:cs="Arial"/>
        </w:rPr>
        <w:t xml:space="preserve">Nova York: McGraw-Hill </w:t>
      </w:r>
      <w:proofErr w:type="spellStart"/>
      <w:r w:rsidR="39138197" w:rsidRPr="515FF9BA">
        <w:rPr>
          <w:rFonts w:eastAsia="Arial" w:cs="Arial"/>
        </w:rPr>
        <w:t>Education</w:t>
      </w:r>
      <w:proofErr w:type="spellEnd"/>
      <w:r w:rsidR="39138197" w:rsidRPr="515FF9BA">
        <w:rPr>
          <w:rFonts w:eastAsia="Arial" w:cs="Arial"/>
        </w:rPr>
        <w:t xml:space="preserve">, </w:t>
      </w:r>
      <w:r w:rsidRPr="515FF9BA">
        <w:rPr>
          <w:rFonts w:eastAsia="Arial" w:cs="Arial"/>
        </w:rPr>
        <w:t>2010</w:t>
      </w:r>
      <w:r w:rsidR="61D4FFC1" w:rsidRPr="515FF9BA">
        <w:rPr>
          <w:rFonts w:eastAsia="Arial" w:cs="Arial"/>
        </w:rPr>
        <w:t>. 732 p.</w:t>
      </w:r>
    </w:p>
    <w:p w14:paraId="0908F396" w14:textId="76ECAA3D" w:rsidR="515FF9BA" w:rsidRDefault="515FF9BA" w:rsidP="515FF9BA">
      <w:pPr>
        <w:rPr>
          <w:rFonts w:eastAsia="Arial" w:cs="Arial"/>
        </w:rPr>
      </w:pPr>
    </w:p>
    <w:p w14:paraId="0CA43E04" w14:textId="5A6E5B6E" w:rsidR="670DB928" w:rsidRDefault="670DB928" w:rsidP="515FF9BA">
      <w:r w:rsidRPr="515FF9BA">
        <w:rPr>
          <w:rFonts w:eastAsia="Arial" w:cs="Arial"/>
        </w:rPr>
        <w:t xml:space="preserve">Guedes, </w:t>
      </w:r>
      <w:proofErr w:type="spellStart"/>
      <w:r w:rsidRPr="515FF9BA">
        <w:rPr>
          <w:rFonts w:eastAsia="Arial" w:cs="Arial"/>
        </w:rPr>
        <w:t>Gilleanes</w:t>
      </w:r>
      <w:proofErr w:type="spellEnd"/>
      <w:r w:rsidRPr="515FF9BA">
        <w:rPr>
          <w:rFonts w:eastAsia="Arial" w:cs="Arial"/>
        </w:rPr>
        <w:t xml:space="preserve"> </w:t>
      </w:r>
      <w:proofErr w:type="spellStart"/>
      <w:r w:rsidRPr="515FF9BA">
        <w:rPr>
          <w:rFonts w:eastAsia="Arial" w:cs="Arial"/>
        </w:rPr>
        <w:t>Thorwald</w:t>
      </w:r>
      <w:proofErr w:type="spellEnd"/>
      <w:r w:rsidRPr="515FF9BA">
        <w:rPr>
          <w:rFonts w:eastAsia="Arial" w:cs="Arial"/>
        </w:rPr>
        <w:t xml:space="preserve"> Araújo. </w:t>
      </w:r>
      <w:r w:rsidRPr="515FF9BA">
        <w:rPr>
          <w:rFonts w:eastAsia="Arial" w:cs="Arial"/>
          <w:b/>
          <w:bCs/>
        </w:rPr>
        <w:t>UML 2: Uma Abordagem Prática</w:t>
      </w:r>
      <w:r w:rsidRPr="515FF9BA">
        <w:rPr>
          <w:rFonts w:eastAsia="Arial" w:cs="Arial"/>
        </w:rPr>
        <w:t xml:space="preserve">. </w:t>
      </w:r>
      <w:r w:rsidR="588B3D7B" w:rsidRPr="515FF9BA">
        <w:rPr>
          <w:rFonts w:eastAsia="Arial" w:cs="Arial"/>
        </w:rPr>
        <w:t xml:space="preserve">2ª Edição. São Paulo: </w:t>
      </w:r>
      <w:proofErr w:type="spellStart"/>
      <w:r w:rsidR="67B13D89" w:rsidRPr="515FF9BA">
        <w:rPr>
          <w:rFonts w:eastAsia="Arial" w:cs="Arial"/>
        </w:rPr>
        <w:t>Novatec</w:t>
      </w:r>
      <w:proofErr w:type="spellEnd"/>
      <w:r w:rsidR="67B13D89" w:rsidRPr="515FF9BA">
        <w:rPr>
          <w:rFonts w:eastAsia="Arial" w:cs="Arial"/>
        </w:rPr>
        <w:t xml:space="preserve"> Editora, 2011. 333 p.</w:t>
      </w:r>
    </w:p>
    <w:p w14:paraId="1C51A5C3" w14:textId="3BDB5546" w:rsidR="515FF9BA" w:rsidRDefault="515FF9BA" w:rsidP="515FF9BA">
      <w:pPr>
        <w:rPr>
          <w:rFonts w:eastAsia="Arial" w:cs="Arial"/>
        </w:rPr>
      </w:pPr>
    </w:p>
    <w:p w14:paraId="42A6A75B" w14:textId="5980935F" w:rsidR="2EB8A526" w:rsidRDefault="2EB8A526" w:rsidP="515FF9BA">
      <w:r w:rsidRPr="515FF9BA">
        <w:rPr>
          <w:rFonts w:eastAsia="Arial" w:cs="Arial"/>
          <w:b/>
          <w:bCs/>
        </w:rPr>
        <w:t xml:space="preserve">(Pressman, </w:t>
      </w:r>
      <w:proofErr w:type="gramStart"/>
      <w:r w:rsidRPr="515FF9BA">
        <w:rPr>
          <w:rFonts w:eastAsia="Arial" w:cs="Arial"/>
          <w:b/>
          <w:bCs/>
        </w:rPr>
        <w:t>2002)</w:t>
      </w:r>
      <w:r w:rsidRPr="515FF9BA">
        <w:rPr>
          <w:rFonts w:eastAsia="Arial" w:cs="Arial"/>
        </w:rPr>
        <w:t>Pressman</w:t>
      </w:r>
      <w:proofErr w:type="gramEnd"/>
      <w:r w:rsidRPr="515FF9BA">
        <w:rPr>
          <w:rFonts w:eastAsia="Arial" w:cs="Arial"/>
        </w:rPr>
        <w:t xml:space="preserve">, Roger S. </w:t>
      </w:r>
      <w:r w:rsidRPr="515FF9BA">
        <w:rPr>
          <w:rFonts w:eastAsia="Arial" w:cs="Arial"/>
          <w:b/>
          <w:bCs/>
        </w:rPr>
        <w:t xml:space="preserve">Engenharia de Software. </w:t>
      </w:r>
      <w:r w:rsidRPr="515FF9BA">
        <w:rPr>
          <w:rFonts w:eastAsia="Arial" w:cs="Arial"/>
        </w:rPr>
        <w:t>5ª Edição</w:t>
      </w:r>
      <w:r w:rsidR="029FBBA1" w:rsidRPr="515FF9BA">
        <w:rPr>
          <w:rFonts w:eastAsia="Arial" w:cs="Arial"/>
        </w:rPr>
        <w:t xml:space="preserve">. </w:t>
      </w:r>
      <w:r w:rsidRPr="515FF9BA">
        <w:rPr>
          <w:rFonts w:eastAsia="Arial" w:cs="Arial"/>
        </w:rPr>
        <w:t>São Paulo: McGraw-Hill</w:t>
      </w:r>
      <w:r w:rsidR="6CF4C8A3" w:rsidRPr="515FF9BA">
        <w:rPr>
          <w:rFonts w:eastAsia="Arial" w:cs="Arial"/>
        </w:rPr>
        <w:t>,</w:t>
      </w:r>
      <w:r w:rsidR="61206108" w:rsidRPr="515FF9BA">
        <w:rPr>
          <w:rFonts w:eastAsia="Arial" w:cs="Arial"/>
        </w:rPr>
        <w:t xml:space="preserve"> 2002,</w:t>
      </w:r>
      <w:r w:rsidR="6CF4C8A3" w:rsidRPr="515FF9BA">
        <w:rPr>
          <w:rFonts w:eastAsia="Arial" w:cs="Arial"/>
        </w:rPr>
        <w:t xml:space="preserve"> </w:t>
      </w:r>
      <w:r w:rsidRPr="515FF9BA">
        <w:rPr>
          <w:rFonts w:eastAsia="Arial" w:cs="Arial"/>
        </w:rPr>
        <w:t>843 p</w:t>
      </w:r>
      <w:r w:rsidR="02417B72" w:rsidRPr="515FF9BA">
        <w:rPr>
          <w:rFonts w:eastAsia="Arial" w:cs="Arial"/>
        </w:rPr>
        <w:t>.</w:t>
      </w:r>
    </w:p>
    <w:p w14:paraId="6437F329" w14:textId="7D5D9035" w:rsidR="515FF9BA" w:rsidRDefault="515FF9BA" w:rsidP="515FF9BA">
      <w:pPr>
        <w:rPr>
          <w:rFonts w:eastAsia="Arial" w:cs="Arial"/>
        </w:rPr>
      </w:pPr>
    </w:p>
    <w:p w14:paraId="025BB645" w14:textId="03CF53C7" w:rsidR="60B6BB43" w:rsidRDefault="60B6BB43" w:rsidP="515FF9BA">
      <w:pPr>
        <w:rPr>
          <w:rFonts w:eastAsia="Arial" w:cs="Arial"/>
        </w:rPr>
      </w:pPr>
      <w:r w:rsidRPr="515FF9BA">
        <w:rPr>
          <w:rFonts w:eastAsia="Arial" w:cs="Arial"/>
        </w:rPr>
        <w:t>Bezerra, Eduardo</w:t>
      </w:r>
      <w:r w:rsidR="5104D988" w:rsidRPr="515FF9BA">
        <w:rPr>
          <w:rFonts w:eastAsia="Arial" w:cs="Arial"/>
        </w:rPr>
        <w:t xml:space="preserve">. </w:t>
      </w:r>
      <w:r w:rsidRPr="515FF9BA">
        <w:rPr>
          <w:rFonts w:eastAsia="Arial" w:cs="Arial"/>
          <w:b/>
          <w:bCs/>
        </w:rPr>
        <w:t>Princípios de Análise e Projeto de Sistemas com UML</w:t>
      </w:r>
      <w:r w:rsidR="550FE366" w:rsidRPr="515FF9BA">
        <w:rPr>
          <w:rFonts w:eastAsia="Arial" w:cs="Arial"/>
          <w:b/>
          <w:bCs/>
        </w:rPr>
        <w:t>.</w:t>
      </w:r>
      <w:r w:rsidR="08888181" w:rsidRPr="515FF9BA">
        <w:rPr>
          <w:rFonts w:eastAsia="Arial" w:cs="Arial"/>
          <w:b/>
          <w:bCs/>
        </w:rPr>
        <w:t xml:space="preserve"> </w:t>
      </w:r>
      <w:r w:rsidR="08888181" w:rsidRPr="515FF9BA">
        <w:rPr>
          <w:rFonts w:eastAsia="Arial" w:cs="Arial"/>
        </w:rPr>
        <w:t>2ª Edição.</w:t>
      </w:r>
      <w:r w:rsidR="550FE366" w:rsidRPr="515FF9BA">
        <w:rPr>
          <w:rFonts w:eastAsia="Arial" w:cs="Arial"/>
          <w:b/>
          <w:bCs/>
        </w:rPr>
        <w:t xml:space="preserve"> </w:t>
      </w:r>
      <w:r w:rsidRPr="515FF9BA">
        <w:rPr>
          <w:rFonts w:eastAsia="Arial" w:cs="Arial"/>
        </w:rPr>
        <w:t>Rio de Janeiro, Elsevier</w:t>
      </w:r>
      <w:r w:rsidR="1AFF2D4C" w:rsidRPr="515FF9BA">
        <w:rPr>
          <w:rFonts w:eastAsia="Arial" w:cs="Arial"/>
        </w:rPr>
        <w:t>, 2007,</w:t>
      </w:r>
      <w:r w:rsidR="71FC9CBE" w:rsidRPr="515FF9BA">
        <w:rPr>
          <w:rFonts w:eastAsia="Arial" w:cs="Arial"/>
        </w:rPr>
        <w:t xml:space="preserve"> </w:t>
      </w:r>
      <w:r w:rsidRPr="515FF9BA">
        <w:rPr>
          <w:rFonts w:eastAsia="Arial" w:cs="Arial"/>
        </w:rPr>
        <w:t>369 p</w:t>
      </w:r>
      <w:r w:rsidR="0FC76C80" w:rsidRPr="515FF9BA">
        <w:rPr>
          <w:rFonts w:eastAsia="Arial" w:cs="Arial"/>
        </w:rPr>
        <w:t>.</w:t>
      </w:r>
    </w:p>
    <w:p w14:paraId="2174424F" w14:textId="4240D100" w:rsidR="515FF9BA" w:rsidRDefault="515FF9BA" w:rsidP="515FF9BA">
      <w:pPr>
        <w:rPr>
          <w:rFonts w:eastAsia="Arial" w:cs="Arial"/>
        </w:rPr>
      </w:pPr>
    </w:p>
    <w:p w14:paraId="5F2475BB" w14:textId="77777777" w:rsidR="001C0609" w:rsidRDefault="001C0609">
      <w:r>
        <w:rPr>
          <w:b/>
        </w:rPr>
        <w:lastRenderedPageBreak/>
        <w:br w:type="page"/>
      </w:r>
    </w:p>
    <w:p w14:paraId="4672B479" w14:textId="0AD66D1C" w:rsidR="00271532" w:rsidRDefault="000B2285" w:rsidP="000B2285">
      <w:pPr>
        <w:pStyle w:val="Ttulo1"/>
      </w:pPr>
      <w:bookmarkStart w:id="37" w:name="_Toc215050774"/>
      <w:r>
        <w:lastRenderedPageBreak/>
        <w:t>Apêndice A</w:t>
      </w:r>
      <w:bookmarkEnd w:id="37"/>
      <w:r>
        <w:t xml:space="preserve"> </w:t>
      </w:r>
    </w:p>
    <w:p w14:paraId="39A3A33C" w14:textId="7306B960" w:rsidR="000B2285" w:rsidRDefault="000B2285" w:rsidP="00755F52">
      <w:r w:rsidRPr="0CC0F0A8">
        <w:t>Questionário – Alunos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C0609" w14:paraId="333D9970" w14:textId="77777777" w:rsidTr="001C0609">
        <w:trPr>
          <w:trHeight w:val="3454"/>
        </w:trPr>
        <w:tc>
          <w:tcPr>
            <w:tcW w:w="8494" w:type="dxa"/>
          </w:tcPr>
          <w:p w14:paraId="62AD73BA" w14:textId="3FF7BB87" w:rsidR="001C0609" w:rsidRDefault="001C0609" w:rsidP="001C0609">
            <w:r>
              <w:rPr>
                <w:noProof/>
              </w:rPr>
              <w:drawing>
                <wp:inline distT="0" distB="0" distL="0" distR="0" wp14:anchorId="76986BBB" wp14:editId="471A21B4">
                  <wp:extent cx="5470072" cy="26670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1) 1.png"/>
                          <pic:cNvPicPr/>
                        </pic:nvPicPr>
                        <pic:blipFill>
                          <a:blip r:embed="rId25">
                            <a:extLst>
                              <a:ext uri="{28A0092B-C50C-407E-A947-70E740481C1C}">
                                <a14:useLocalDpi xmlns:a14="http://schemas.microsoft.com/office/drawing/2010/main" val="0"/>
                              </a:ext>
                            </a:extLst>
                          </a:blip>
                          <a:stretch>
                            <a:fillRect/>
                          </a:stretch>
                        </pic:blipFill>
                        <pic:spPr>
                          <a:xfrm>
                            <a:off x="0" y="0"/>
                            <a:ext cx="5475547" cy="2669669"/>
                          </a:xfrm>
                          <a:prstGeom prst="rect">
                            <a:avLst/>
                          </a:prstGeom>
                        </pic:spPr>
                      </pic:pic>
                    </a:graphicData>
                  </a:graphic>
                </wp:inline>
              </w:drawing>
            </w:r>
          </w:p>
        </w:tc>
      </w:tr>
      <w:tr w:rsidR="001C0609" w14:paraId="5BE764AD" w14:textId="77777777" w:rsidTr="001C0609">
        <w:trPr>
          <w:trHeight w:val="3454"/>
        </w:trPr>
        <w:tc>
          <w:tcPr>
            <w:tcW w:w="8494" w:type="dxa"/>
          </w:tcPr>
          <w:p w14:paraId="4AC10B0C" w14:textId="2504476A" w:rsidR="001C0609" w:rsidRPr="002B21F6" w:rsidRDefault="001C0609" w:rsidP="001C0609">
            <w:pPr>
              <w:rPr>
                <w:noProof/>
                <w:sz w:val="20"/>
                <w:szCs w:val="20"/>
              </w:rPr>
            </w:pPr>
            <w:r w:rsidRPr="002B21F6">
              <w:rPr>
                <w:noProof/>
                <w:sz w:val="20"/>
                <w:szCs w:val="20"/>
              </w:rPr>
              <w:t>Fonte_Equipe_03</w:t>
            </w:r>
          </w:p>
          <w:p w14:paraId="30347C7C" w14:textId="689865C1" w:rsidR="002B21F6" w:rsidRDefault="002B21F6" w:rsidP="001C0609">
            <w:pPr>
              <w:rPr>
                <w:noProof/>
              </w:rPr>
            </w:pPr>
          </w:p>
          <w:p w14:paraId="39848C9B" w14:textId="6DA2CCDB" w:rsidR="002B21F6" w:rsidRDefault="002B21F6" w:rsidP="001C0609">
            <w:pPr>
              <w:rPr>
                <w:noProof/>
              </w:rPr>
            </w:pPr>
          </w:p>
          <w:p w14:paraId="1999D2B7" w14:textId="3D357259" w:rsidR="002B21F6" w:rsidRDefault="002B21F6" w:rsidP="001C0609">
            <w:pPr>
              <w:rPr>
                <w:noProof/>
              </w:rPr>
            </w:pPr>
          </w:p>
          <w:p w14:paraId="46709F31" w14:textId="77777777" w:rsidR="002B21F6" w:rsidRDefault="002B21F6" w:rsidP="001C0609">
            <w:pPr>
              <w:rPr>
                <w:noProof/>
              </w:rPr>
            </w:pPr>
          </w:p>
          <w:p w14:paraId="4C31A0DA" w14:textId="26F4B8F8" w:rsidR="002B21F6" w:rsidRDefault="002B21F6" w:rsidP="001C0609">
            <w:pPr>
              <w:rPr>
                <w:noProof/>
              </w:rPr>
            </w:pPr>
          </w:p>
          <w:p w14:paraId="1568B98B" w14:textId="77777777" w:rsidR="002B21F6" w:rsidRDefault="002B21F6" w:rsidP="001C0609">
            <w:pPr>
              <w:rPr>
                <w:noProof/>
              </w:rPr>
            </w:pPr>
          </w:p>
          <w:p w14:paraId="078A8967" w14:textId="77777777" w:rsidR="001C0609" w:rsidRDefault="001C0609" w:rsidP="001C0609">
            <w:pPr>
              <w:rPr>
                <w:noProof/>
              </w:rPr>
            </w:pPr>
          </w:p>
          <w:p w14:paraId="09820430" w14:textId="0A4FDA06" w:rsidR="001C0609" w:rsidRDefault="001C0609" w:rsidP="001C0609">
            <w:pPr>
              <w:rPr>
                <w:noProof/>
              </w:rPr>
            </w:pPr>
            <w:r>
              <w:rPr>
                <w:noProof/>
              </w:rPr>
              <w:drawing>
                <wp:inline distT="0" distB="0" distL="0" distR="0" wp14:anchorId="346BCEF4" wp14:editId="5C2FFEB1">
                  <wp:extent cx="5350329" cy="2579370"/>
                  <wp:effectExtent l="0" t="0" r="317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 1.png"/>
                          <pic:cNvPicPr/>
                        </pic:nvPicPr>
                        <pic:blipFill>
                          <a:blip r:embed="rId26">
                            <a:extLst>
                              <a:ext uri="{28A0092B-C50C-407E-A947-70E740481C1C}">
                                <a14:useLocalDpi xmlns:a14="http://schemas.microsoft.com/office/drawing/2010/main" val="0"/>
                              </a:ext>
                            </a:extLst>
                          </a:blip>
                          <a:stretch>
                            <a:fillRect/>
                          </a:stretch>
                        </pic:blipFill>
                        <pic:spPr>
                          <a:xfrm>
                            <a:off x="0" y="0"/>
                            <a:ext cx="5379450" cy="2593409"/>
                          </a:xfrm>
                          <a:prstGeom prst="rect">
                            <a:avLst/>
                          </a:prstGeom>
                        </pic:spPr>
                      </pic:pic>
                    </a:graphicData>
                  </a:graphic>
                </wp:inline>
              </w:drawing>
            </w:r>
          </w:p>
        </w:tc>
      </w:tr>
    </w:tbl>
    <w:p w14:paraId="64028040" w14:textId="77777777" w:rsidR="001C0609" w:rsidRPr="001C0609" w:rsidRDefault="001C0609" w:rsidP="001C0609"/>
    <w:p w14:paraId="68EF5876" w14:textId="21EC24B7" w:rsidR="000B2285" w:rsidRPr="002B21F6" w:rsidRDefault="002B21F6" w:rsidP="000B2285">
      <w:pPr>
        <w:rPr>
          <w:sz w:val="20"/>
          <w:szCs w:val="20"/>
        </w:rPr>
      </w:pPr>
      <w:r w:rsidRPr="002B21F6">
        <w:rPr>
          <w:sz w:val="20"/>
          <w:szCs w:val="20"/>
        </w:rPr>
        <w:t>Fonte_Equipe_03</w:t>
      </w:r>
    </w:p>
    <w:p w14:paraId="28B0E314" w14:textId="77777777" w:rsidR="002B21F6" w:rsidRDefault="002B21F6">
      <w:pPr>
        <w:rPr>
          <w:rFonts w:ascii="Arial Rounded MT Bold" w:eastAsiaTheme="majorEastAsia" w:hAnsi="Arial Rounded MT Bold" w:cstheme="majorBidi"/>
          <w:sz w:val="26"/>
          <w:szCs w:val="26"/>
        </w:rPr>
      </w:pPr>
      <w:r>
        <w:rPr>
          <w:rFonts w:ascii="Arial Rounded MT Bold" w:hAnsi="Arial Rounded MT Bold"/>
        </w:rPr>
        <w:br w:type="page"/>
      </w:r>
    </w:p>
    <w:p w14:paraId="47C49157" w14:textId="61544BBA" w:rsidR="002B21F6" w:rsidRDefault="000939AC" w:rsidP="00755F52">
      <w:r>
        <w:rPr>
          <w:noProof/>
        </w:rPr>
        <w:lastRenderedPageBreak/>
        <w:drawing>
          <wp:inline distT="0" distB="0" distL="0" distR="0" wp14:anchorId="1E893D31" wp14:editId="2D554085">
            <wp:extent cx="5396230" cy="3728357"/>
            <wp:effectExtent l="0" t="0" r="0"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3) 1.png"/>
                    <pic:cNvPicPr/>
                  </pic:nvPicPr>
                  <pic:blipFill>
                    <a:blip r:embed="rId27">
                      <a:extLst>
                        <a:ext uri="{28A0092B-C50C-407E-A947-70E740481C1C}">
                          <a14:useLocalDpi xmlns:a14="http://schemas.microsoft.com/office/drawing/2010/main" val="0"/>
                        </a:ext>
                      </a:extLst>
                    </a:blip>
                    <a:stretch>
                      <a:fillRect/>
                    </a:stretch>
                  </pic:blipFill>
                  <pic:spPr>
                    <a:xfrm>
                      <a:off x="0" y="0"/>
                      <a:ext cx="5466143" cy="3776662"/>
                    </a:xfrm>
                    <a:prstGeom prst="rect">
                      <a:avLst/>
                    </a:prstGeom>
                  </pic:spPr>
                </pic:pic>
              </a:graphicData>
            </a:graphic>
          </wp:inline>
        </w:drawing>
      </w:r>
    </w:p>
    <w:p w14:paraId="73D0A91E" w14:textId="05221B36" w:rsidR="002B21F6" w:rsidRPr="000939AC" w:rsidRDefault="000939AC" w:rsidP="000939AC">
      <w:pPr>
        <w:rPr>
          <w:sz w:val="20"/>
          <w:szCs w:val="20"/>
        </w:rPr>
      </w:pPr>
      <w:r w:rsidRPr="000939AC">
        <w:rPr>
          <w:sz w:val="20"/>
          <w:szCs w:val="20"/>
        </w:rPr>
        <w:t>Fonte_Equipe_03</w:t>
      </w:r>
    </w:p>
    <w:p w14:paraId="1858F3CE" w14:textId="087A978D" w:rsidR="002B21F6" w:rsidRDefault="002B21F6" w:rsidP="005507A7">
      <w:pPr>
        <w:pStyle w:val="Ttulo2"/>
        <w:rPr>
          <w:rFonts w:ascii="Arial Rounded MT Bold" w:hAnsi="Arial Rounded MT Bold"/>
          <w:color w:val="auto"/>
        </w:rPr>
      </w:pPr>
    </w:p>
    <w:p w14:paraId="7A9A572C" w14:textId="2AE4DDC1" w:rsidR="000939AC" w:rsidRDefault="000939AC" w:rsidP="000939AC">
      <w:r>
        <w:rPr>
          <w:noProof/>
        </w:rPr>
        <w:drawing>
          <wp:inline distT="0" distB="0" distL="0" distR="0" wp14:anchorId="72B8EF35" wp14:editId="3B6C3D0A">
            <wp:extent cx="5396865" cy="3407229"/>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4) 3.png"/>
                    <pic:cNvPicPr/>
                  </pic:nvPicPr>
                  <pic:blipFill>
                    <a:blip r:embed="rId28">
                      <a:extLst>
                        <a:ext uri="{28A0092B-C50C-407E-A947-70E740481C1C}">
                          <a14:useLocalDpi xmlns:a14="http://schemas.microsoft.com/office/drawing/2010/main" val="0"/>
                        </a:ext>
                      </a:extLst>
                    </a:blip>
                    <a:stretch>
                      <a:fillRect/>
                    </a:stretch>
                  </pic:blipFill>
                  <pic:spPr>
                    <a:xfrm>
                      <a:off x="0" y="0"/>
                      <a:ext cx="5470308" cy="3453596"/>
                    </a:xfrm>
                    <a:prstGeom prst="rect">
                      <a:avLst/>
                    </a:prstGeom>
                  </pic:spPr>
                </pic:pic>
              </a:graphicData>
            </a:graphic>
          </wp:inline>
        </w:drawing>
      </w:r>
    </w:p>
    <w:p w14:paraId="3F458FD7" w14:textId="3A98F486" w:rsidR="002B21F6" w:rsidRPr="000939AC" w:rsidRDefault="000939AC" w:rsidP="000939AC">
      <w:pPr>
        <w:rPr>
          <w:sz w:val="20"/>
          <w:szCs w:val="20"/>
        </w:rPr>
      </w:pPr>
      <w:r w:rsidRPr="000939AC">
        <w:rPr>
          <w:sz w:val="20"/>
          <w:szCs w:val="20"/>
        </w:rPr>
        <w:t>Fonte_Equipe_03</w:t>
      </w:r>
    </w:p>
    <w:p w14:paraId="62861DC2" w14:textId="56D632A5" w:rsidR="002B21F6" w:rsidRDefault="000939AC" w:rsidP="00755F52">
      <w:r>
        <w:rPr>
          <w:noProof/>
        </w:rPr>
        <w:lastRenderedPageBreak/>
        <w:drawing>
          <wp:inline distT="0" distB="0" distL="0" distR="0" wp14:anchorId="42678F42" wp14:editId="6C472C98">
            <wp:extent cx="5399625" cy="3314007"/>
            <wp:effectExtent l="0" t="0" r="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5) 3.png"/>
                    <pic:cNvPicPr/>
                  </pic:nvPicPr>
                  <pic:blipFill>
                    <a:blip r:embed="rId29">
                      <a:extLst>
                        <a:ext uri="{28A0092B-C50C-407E-A947-70E740481C1C}">
                          <a14:useLocalDpi xmlns:a14="http://schemas.microsoft.com/office/drawing/2010/main" val="0"/>
                        </a:ext>
                      </a:extLst>
                    </a:blip>
                    <a:stretch>
                      <a:fillRect/>
                    </a:stretch>
                  </pic:blipFill>
                  <pic:spPr>
                    <a:xfrm>
                      <a:off x="0" y="0"/>
                      <a:ext cx="5413777" cy="3322693"/>
                    </a:xfrm>
                    <a:prstGeom prst="rect">
                      <a:avLst/>
                    </a:prstGeom>
                  </pic:spPr>
                </pic:pic>
              </a:graphicData>
            </a:graphic>
          </wp:inline>
        </w:drawing>
      </w:r>
    </w:p>
    <w:p w14:paraId="7261D5E8" w14:textId="6435E463" w:rsidR="000939AC" w:rsidRDefault="000939AC" w:rsidP="000939AC">
      <w:pPr>
        <w:rPr>
          <w:sz w:val="20"/>
          <w:szCs w:val="20"/>
        </w:rPr>
      </w:pPr>
      <w:r w:rsidRPr="000939AC">
        <w:rPr>
          <w:sz w:val="20"/>
          <w:szCs w:val="20"/>
        </w:rPr>
        <w:t>Fonte_Equipe_03</w:t>
      </w:r>
    </w:p>
    <w:p w14:paraId="0287A753" w14:textId="292ACA36" w:rsidR="000939AC" w:rsidRDefault="000939AC" w:rsidP="000939AC">
      <w:pPr>
        <w:rPr>
          <w:sz w:val="20"/>
          <w:szCs w:val="20"/>
        </w:rPr>
      </w:pPr>
    </w:p>
    <w:p w14:paraId="699C2FCA" w14:textId="2C4CF8B3" w:rsidR="000939AC" w:rsidRDefault="000939AC" w:rsidP="000939AC">
      <w:pPr>
        <w:rPr>
          <w:sz w:val="20"/>
          <w:szCs w:val="20"/>
        </w:rPr>
      </w:pPr>
      <w:r>
        <w:rPr>
          <w:noProof/>
          <w:sz w:val="20"/>
          <w:szCs w:val="20"/>
        </w:rPr>
        <w:drawing>
          <wp:inline distT="0" distB="0" distL="0" distR="0" wp14:anchorId="696920CD" wp14:editId="2078313C">
            <wp:extent cx="5398724" cy="303137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6) 2.png"/>
                    <pic:cNvPicPr/>
                  </pic:nvPicPr>
                  <pic:blipFill>
                    <a:blip r:embed="rId30">
                      <a:extLst>
                        <a:ext uri="{28A0092B-C50C-407E-A947-70E740481C1C}">
                          <a14:useLocalDpi xmlns:a14="http://schemas.microsoft.com/office/drawing/2010/main" val="0"/>
                        </a:ext>
                      </a:extLst>
                    </a:blip>
                    <a:stretch>
                      <a:fillRect/>
                    </a:stretch>
                  </pic:blipFill>
                  <pic:spPr>
                    <a:xfrm>
                      <a:off x="0" y="0"/>
                      <a:ext cx="5434262" cy="3051328"/>
                    </a:xfrm>
                    <a:prstGeom prst="rect">
                      <a:avLst/>
                    </a:prstGeom>
                  </pic:spPr>
                </pic:pic>
              </a:graphicData>
            </a:graphic>
          </wp:inline>
        </w:drawing>
      </w:r>
    </w:p>
    <w:p w14:paraId="1FEDBA61" w14:textId="1BE1CD1B" w:rsidR="000939AC" w:rsidRDefault="000939AC" w:rsidP="000939AC">
      <w:pPr>
        <w:rPr>
          <w:sz w:val="20"/>
          <w:szCs w:val="20"/>
        </w:rPr>
      </w:pPr>
      <w:r>
        <w:rPr>
          <w:sz w:val="20"/>
          <w:szCs w:val="20"/>
        </w:rPr>
        <w:t>Fonte_Equipe_03</w:t>
      </w:r>
    </w:p>
    <w:p w14:paraId="40863969" w14:textId="77777777" w:rsidR="000939AC" w:rsidRDefault="000939AC">
      <w:pPr>
        <w:rPr>
          <w:sz w:val="20"/>
          <w:szCs w:val="20"/>
        </w:rPr>
      </w:pPr>
      <w:r>
        <w:rPr>
          <w:sz w:val="20"/>
          <w:szCs w:val="20"/>
        </w:rPr>
        <w:br w:type="page"/>
      </w:r>
    </w:p>
    <w:p w14:paraId="310159E1" w14:textId="7115E8E5" w:rsidR="000939AC" w:rsidRDefault="00622EC2" w:rsidP="000939AC">
      <w:pPr>
        <w:rPr>
          <w:sz w:val="20"/>
          <w:szCs w:val="20"/>
        </w:rPr>
      </w:pPr>
      <w:r>
        <w:rPr>
          <w:noProof/>
          <w:sz w:val="20"/>
          <w:szCs w:val="20"/>
        </w:rPr>
        <w:lastRenderedPageBreak/>
        <w:drawing>
          <wp:inline distT="0" distB="0" distL="0" distR="0" wp14:anchorId="10622927" wp14:editId="1441F52F">
            <wp:extent cx="5398459" cy="3181003"/>
            <wp:effectExtent l="0" t="0" r="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7) 1.png"/>
                    <pic:cNvPicPr/>
                  </pic:nvPicPr>
                  <pic:blipFill>
                    <a:blip r:embed="rId31">
                      <a:extLst>
                        <a:ext uri="{28A0092B-C50C-407E-A947-70E740481C1C}">
                          <a14:useLocalDpi xmlns:a14="http://schemas.microsoft.com/office/drawing/2010/main" val="0"/>
                        </a:ext>
                      </a:extLst>
                    </a:blip>
                    <a:stretch>
                      <a:fillRect/>
                    </a:stretch>
                  </pic:blipFill>
                  <pic:spPr>
                    <a:xfrm>
                      <a:off x="0" y="0"/>
                      <a:ext cx="5414876" cy="3190677"/>
                    </a:xfrm>
                    <a:prstGeom prst="rect">
                      <a:avLst/>
                    </a:prstGeom>
                  </pic:spPr>
                </pic:pic>
              </a:graphicData>
            </a:graphic>
          </wp:inline>
        </w:drawing>
      </w:r>
    </w:p>
    <w:p w14:paraId="7094921F" w14:textId="525EEF7D" w:rsidR="00622EC2" w:rsidRDefault="00622EC2" w:rsidP="000939AC">
      <w:pPr>
        <w:rPr>
          <w:sz w:val="20"/>
          <w:szCs w:val="20"/>
        </w:rPr>
      </w:pPr>
      <w:r>
        <w:rPr>
          <w:sz w:val="20"/>
          <w:szCs w:val="20"/>
        </w:rPr>
        <w:t>Fonte_Equipe_03</w:t>
      </w:r>
    </w:p>
    <w:p w14:paraId="1F1664CE" w14:textId="3925F6DF" w:rsidR="00622EC2" w:rsidRDefault="00622EC2" w:rsidP="000939AC">
      <w:pPr>
        <w:rPr>
          <w:sz w:val="20"/>
          <w:szCs w:val="20"/>
        </w:rPr>
      </w:pPr>
    </w:p>
    <w:p w14:paraId="007CA028" w14:textId="4E8F78E9" w:rsidR="00622EC2" w:rsidRDefault="00622EC2" w:rsidP="000939AC">
      <w:pPr>
        <w:rPr>
          <w:sz w:val="20"/>
          <w:szCs w:val="20"/>
        </w:rPr>
      </w:pPr>
      <w:r>
        <w:rPr>
          <w:noProof/>
          <w:sz w:val="20"/>
          <w:szCs w:val="20"/>
        </w:rPr>
        <w:drawing>
          <wp:inline distT="0" distB="0" distL="0" distR="0" wp14:anchorId="32C97E06" wp14:editId="0B1C0F9C">
            <wp:extent cx="5400040" cy="2966357"/>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8) 2.png"/>
                    <pic:cNvPicPr/>
                  </pic:nvPicPr>
                  <pic:blipFill>
                    <a:blip r:embed="rId32">
                      <a:extLst>
                        <a:ext uri="{28A0092B-C50C-407E-A947-70E740481C1C}">
                          <a14:useLocalDpi xmlns:a14="http://schemas.microsoft.com/office/drawing/2010/main" val="0"/>
                        </a:ext>
                      </a:extLst>
                    </a:blip>
                    <a:stretch>
                      <a:fillRect/>
                    </a:stretch>
                  </pic:blipFill>
                  <pic:spPr>
                    <a:xfrm>
                      <a:off x="0" y="0"/>
                      <a:ext cx="5415746" cy="2974985"/>
                    </a:xfrm>
                    <a:prstGeom prst="rect">
                      <a:avLst/>
                    </a:prstGeom>
                  </pic:spPr>
                </pic:pic>
              </a:graphicData>
            </a:graphic>
          </wp:inline>
        </w:drawing>
      </w:r>
    </w:p>
    <w:p w14:paraId="711E670C" w14:textId="3FA59737" w:rsidR="00622EC2" w:rsidRDefault="00622EC2" w:rsidP="000939AC">
      <w:pPr>
        <w:rPr>
          <w:sz w:val="20"/>
          <w:szCs w:val="20"/>
        </w:rPr>
      </w:pPr>
      <w:r>
        <w:rPr>
          <w:sz w:val="20"/>
          <w:szCs w:val="20"/>
        </w:rPr>
        <w:t>Fonte_Equipe_03</w:t>
      </w:r>
    </w:p>
    <w:p w14:paraId="4EA6EB40" w14:textId="77777777" w:rsidR="00622EC2" w:rsidRDefault="00622EC2">
      <w:pPr>
        <w:rPr>
          <w:sz w:val="20"/>
          <w:szCs w:val="20"/>
        </w:rPr>
      </w:pPr>
      <w:r>
        <w:rPr>
          <w:sz w:val="20"/>
          <w:szCs w:val="20"/>
        </w:rPr>
        <w:br w:type="page"/>
      </w:r>
    </w:p>
    <w:p w14:paraId="0C58A459" w14:textId="6C824485" w:rsidR="00622EC2" w:rsidRDefault="00622EC2" w:rsidP="000939AC">
      <w:pPr>
        <w:rPr>
          <w:sz w:val="20"/>
          <w:szCs w:val="20"/>
        </w:rPr>
      </w:pPr>
      <w:r>
        <w:rPr>
          <w:noProof/>
          <w:sz w:val="20"/>
          <w:szCs w:val="20"/>
        </w:rPr>
        <w:lastRenderedPageBreak/>
        <w:drawing>
          <wp:inline distT="0" distB="0" distL="0" distR="0" wp14:anchorId="7B1E6538" wp14:editId="6A0F6AD4">
            <wp:extent cx="5400040" cy="3249385"/>
            <wp:effectExtent l="0" t="0" r="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Tela (9) 1.png"/>
                    <pic:cNvPicPr/>
                  </pic:nvPicPr>
                  <pic:blipFill>
                    <a:blip r:embed="rId33">
                      <a:extLst>
                        <a:ext uri="{28A0092B-C50C-407E-A947-70E740481C1C}">
                          <a14:useLocalDpi xmlns:a14="http://schemas.microsoft.com/office/drawing/2010/main" val="0"/>
                        </a:ext>
                      </a:extLst>
                    </a:blip>
                    <a:stretch>
                      <a:fillRect/>
                    </a:stretch>
                  </pic:blipFill>
                  <pic:spPr>
                    <a:xfrm>
                      <a:off x="0" y="0"/>
                      <a:ext cx="5406033" cy="3252991"/>
                    </a:xfrm>
                    <a:prstGeom prst="rect">
                      <a:avLst/>
                    </a:prstGeom>
                  </pic:spPr>
                </pic:pic>
              </a:graphicData>
            </a:graphic>
          </wp:inline>
        </w:drawing>
      </w:r>
    </w:p>
    <w:p w14:paraId="5C8B85AB" w14:textId="408364C1" w:rsidR="00622EC2" w:rsidRPr="000939AC" w:rsidRDefault="00622EC2" w:rsidP="000939AC">
      <w:pPr>
        <w:rPr>
          <w:sz w:val="20"/>
          <w:szCs w:val="20"/>
        </w:rPr>
      </w:pPr>
      <w:r>
        <w:rPr>
          <w:sz w:val="20"/>
          <w:szCs w:val="20"/>
        </w:rPr>
        <w:t>Fonte_Equipe_03</w:t>
      </w:r>
    </w:p>
    <w:p w14:paraId="385B84B2" w14:textId="77777777" w:rsidR="002B21F6" w:rsidRDefault="002B21F6" w:rsidP="005507A7">
      <w:pPr>
        <w:pStyle w:val="Ttulo2"/>
        <w:rPr>
          <w:rFonts w:ascii="Arial Rounded MT Bold" w:hAnsi="Arial Rounded MT Bold"/>
          <w:color w:val="auto"/>
        </w:rPr>
      </w:pPr>
    </w:p>
    <w:p w14:paraId="22697BA4" w14:textId="77777777" w:rsidR="002B21F6" w:rsidRDefault="002B21F6" w:rsidP="005507A7">
      <w:pPr>
        <w:pStyle w:val="Ttulo2"/>
        <w:rPr>
          <w:rFonts w:ascii="Arial Rounded MT Bold" w:hAnsi="Arial Rounded MT Bold"/>
          <w:color w:val="auto"/>
        </w:rPr>
      </w:pPr>
    </w:p>
    <w:p w14:paraId="2D05E341" w14:textId="77777777" w:rsidR="002B21F6" w:rsidRDefault="002B21F6" w:rsidP="005507A7">
      <w:pPr>
        <w:pStyle w:val="Ttulo2"/>
        <w:rPr>
          <w:rFonts w:ascii="Arial Rounded MT Bold" w:hAnsi="Arial Rounded MT Bold"/>
          <w:color w:val="auto"/>
        </w:rPr>
      </w:pPr>
    </w:p>
    <w:p w14:paraId="5B01D4AD" w14:textId="77777777" w:rsidR="002B21F6" w:rsidRDefault="002B21F6" w:rsidP="005507A7">
      <w:pPr>
        <w:pStyle w:val="Ttulo2"/>
        <w:rPr>
          <w:rFonts w:ascii="Arial Rounded MT Bold" w:hAnsi="Arial Rounded MT Bold"/>
          <w:color w:val="auto"/>
        </w:rPr>
      </w:pPr>
    </w:p>
    <w:p w14:paraId="33A5D2D6" w14:textId="77777777" w:rsidR="002B21F6" w:rsidRDefault="002B21F6" w:rsidP="005507A7">
      <w:pPr>
        <w:pStyle w:val="Ttulo2"/>
        <w:rPr>
          <w:rFonts w:ascii="Arial Rounded MT Bold" w:hAnsi="Arial Rounded MT Bold"/>
          <w:color w:val="auto"/>
        </w:rPr>
      </w:pPr>
    </w:p>
    <w:p w14:paraId="48CC9241" w14:textId="77777777" w:rsidR="002B21F6" w:rsidRDefault="002B21F6" w:rsidP="005507A7">
      <w:pPr>
        <w:pStyle w:val="Ttulo2"/>
        <w:rPr>
          <w:rFonts w:ascii="Arial Rounded MT Bold" w:hAnsi="Arial Rounded MT Bold"/>
          <w:color w:val="auto"/>
        </w:rPr>
      </w:pPr>
    </w:p>
    <w:p w14:paraId="6BA42B1F" w14:textId="77777777" w:rsidR="002B21F6" w:rsidRDefault="002B21F6" w:rsidP="005507A7">
      <w:pPr>
        <w:pStyle w:val="Ttulo2"/>
        <w:rPr>
          <w:rFonts w:ascii="Arial Rounded MT Bold" w:hAnsi="Arial Rounded MT Bold"/>
          <w:color w:val="auto"/>
        </w:rPr>
      </w:pPr>
    </w:p>
    <w:p w14:paraId="57718B9A" w14:textId="77777777" w:rsidR="002B21F6" w:rsidRDefault="002B21F6" w:rsidP="005507A7">
      <w:pPr>
        <w:pStyle w:val="Ttulo2"/>
        <w:rPr>
          <w:rFonts w:ascii="Arial Rounded MT Bold" w:hAnsi="Arial Rounded MT Bold"/>
          <w:color w:val="auto"/>
        </w:rPr>
      </w:pPr>
    </w:p>
    <w:p w14:paraId="00642794" w14:textId="77777777" w:rsidR="002B21F6" w:rsidRDefault="002B21F6" w:rsidP="005507A7">
      <w:pPr>
        <w:pStyle w:val="Ttulo2"/>
        <w:rPr>
          <w:rFonts w:ascii="Arial Rounded MT Bold" w:hAnsi="Arial Rounded MT Bold"/>
          <w:color w:val="auto"/>
        </w:rPr>
      </w:pPr>
    </w:p>
    <w:p w14:paraId="7D7E4DB8" w14:textId="77777777" w:rsidR="002B21F6" w:rsidRDefault="002B21F6" w:rsidP="005507A7">
      <w:pPr>
        <w:pStyle w:val="Ttulo2"/>
        <w:rPr>
          <w:rFonts w:ascii="Arial Rounded MT Bold" w:hAnsi="Arial Rounded MT Bold"/>
          <w:color w:val="auto"/>
        </w:rPr>
      </w:pPr>
    </w:p>
    <w:p w14:paraId="36B0308E" w14:textId="77777777" w:rsidR="002B21F6" w:rsidRDefault="002B21F6" w:rsidP="005507A7">
      <w:pPr>
        <w:pStyle w:val="Ttulo2"/>
        <w:rPr>
          <w:rFonts w:ascii="Arial Rounded MT Bold" w:hAnsi="Arial Rounded MT Bold"/>
          <w:color w:val="auto"/>
        </w:rPr>
      </w:pPr>
    </w:p>
    <w:p w14:paraId="5AD2D868" w14:textId="77777777" w:rsidR="002B21F6" w:rsidRDefault="002B21F6" w:rsidP="005507A7">
      <w:pPr>
        <w:pStyle w:val="Ttulo2"/>
        <w:rPr>
          <w:rFonts w:ascii="Arial Rounded MT Bold" w:hAnsi="Arial Rounded MT Bold"/>
          <w:color w:val="auto"/>
        </w:rPr>
      </w:pPr>
    </w:p>
    <w:p w14:paraId="5069343D" w14:textId="77777777" w:rsidR="002B21F6" w:rsidRDefault="002B21F6" w:rsidP="005507A7">
      <w:pPr>
        <w:pStyle w:val="Ttulo2"/>
        <w:rPr>
          <w:rFonts w:ascii="Arial Rounded MT Bold" w:hAnsi="Arial Rounded MT Bold"/>
          <w:color w:val="auto"/>
        </w:rPr>
      </w:pPr>
    </w:p>
    <w:p w14:paraId="530345E8" w14:textId="77777777" w:rsidR="002B21F6" w:rsidRDefault="002B21F6" w:rsidP="005507A7">
      <w:pPr>
        <w:pStyle w:val="Ttulo2"/>
        <w:rPr>
          <w:rFonts w:ascii="Arial Rounded MT Bold" w:hAnsi="Arial Rounded MT Bold"/>
          <w:color w:val="auto"/>
        </w:rPr>
      </w:pPr>
    </w:p>
    <w:p w14:paraId="22EBE08D" w14:textId="77777777" w:rsidR="002B21F6" w:rsidRDefault="002B21F6" w:rsidP="005507A7">
      <w:pPr>
        <w:pStyle w:val="Ttulo2"/>
        <w:rPr>
          <w:rFonts w:ascii="Arial Rounded MT Bold" w:hAnsi="Arial Rounded MT Bold"/>
          <w:color w:val="auto"/>
        </w:rPr>
      </w:pPr>
    </w:p>
    <w:p w14:paraId="2F032018" w14:textId="77777777" w:rsidR="002B21F6" w:rsidRDefault="002B21F6" w:rsidP="005507A7">
      <w:pPr>
        <w:pStyle w:val="Ttulo2"/>
        <w:rPr>
          <w:rFonts w:ascii="Arial Rounded MT Bold" w:hAnsi="Arial Rounded MT Bold"/>
          <w:color w:val="auto"/>
        </w:rPr>
      </w:pPr>
    </w:p>
    <w:p w14:paraId="74D77AC3" w14:textId="77777777" w:rsidR="002B21F6" w:rsidRDefault="002B21F6" w:rsidP="005507A7">
      <w:pPr>
        <w:pStyle w:val="Ttulo2"/>
        <w:rPr>
          <w:rFonts w:ascii="Arial Rounded MT Bold" w:hAnsi="Arial Rounded MT Bold"/>
          <w:color w:val="auto"/>
        </w:rPr>
      </w:pPr>
    </w:p>
    <w:p w14:paraId="1502436B" w14:textId="77777777" w:rsidR="002B21F6" w:rsidRDefault="002B21F6" w:rsidP="005507A7">
      <w:pPr>
        <w:pStyle w:val="Ttulo2"/>
        <w:rPr>
          <w:rFonts w:ascii="Arial Rounded MT Bold" w:hAnsi="Arial Rounded MT Bold"/>
          <w:color w:val="auto"/>
        </w:rPr>
      </w:pPr>
    </w:p>
    <w:p w14:paraId="63B240D5" w14:textId="77777777" w:rsidR="002B21F6" w:rsidRDefault="002B21F6" w:rsidP="005507A7">
      <w:pPr>
        <w:pStyle w:val="Ttulo2"/>
        <w:rPr>
          <w:rFonts w:ascii="Arial Rounded MT Bold" w:hAnsi="Arial Rounded MT Bold"/>
          <w:color w:val="auto"/>
        </w:rPr>
      </w:pPr>
    </w:p>
    <w:p w14:paraId="4376FCBA" w14:textId="77777777" w:rsidR="002B21F6" w:rsidRDefault="002B21F6" w:rsidP="005507A7">
      <w:pPr>
        <w:pStyle w:val="Ttulo2"/>
        <w:rPr>
          <w:rFonts w:ascii="Arial Rounded MT Bold" w:hAnsi="Arial Rounded MT Bold"/>
          <w:color w:val="auto"/>
        </w:rPr>
      </w:pPr>
    </w:p>
    <w:p w14:paraId="580987FF" w14:textId="77777777" w:rsidR="002B21F6" w:rsidRDefault="002B21F6" w:rsidP="005507A7">
      <w:pPr>
        <w:pStyle w:val="Ttulo2"/>
        <w:rPr>
          <w:rFonts w:ascii="Arial Rounded MT Bold" w:hAnsi="Arial Rounded MT Bold"/>
          <w:color w:val="auto"/>
        </w:rPr>
      </w:pPr>
    </w:p>
    <w:p w14:paraId="75BB6040" w14:textId="77777777" w:rsidR="002B21F6" w:rsidRDefault="002B21F6" w:rsidP="005507A7">
      <w:pPr>
        <w:pStyle w:val="Ttulo2"/>
        <w:rPr>
          <w:rFonts w:ascii="Arial Rounded MT Bold" w:hAnsi="Arial Rounded MT Bold"/>
          <w:color w:val="auto"/>
        </w:rPr>
      </w:pPr>
    </w:p>
    <w:p w14:paraId="3398D065" w14:textId="77777777" w:rsidR="002B21F6" w:rsidRDefault="002B21F6" w:rsidP="005507A7">
      <w:pPr>
        <w:pStyle w:val="Ttulo2"/>
        <w:rPr>
          <w:rFonts w:ascii="Arial Rounded MT Bold" w:hAnsi="Arial Rounded MT Bold"/>
          <w:color w:val="auto"/>
        </w:rPr>
      </w:pPr>
    </w:p>
    <w:p w14:paraId="1E7603A5" w14:textId="77777777" w:rsidR="002B21F6" w:rsidRDefault="002B21F6" w:rsidP="005507A7">
      <w:pPr>
        <w:pStyle w:val="Ttulo2"/>
        <w:rPr>
          <w:rFonts w:ascii="Arial Rounded MT Bold" w:hAnsi="Arial Rounded MT Bold"/>
          <w:color w:val="auto"/>
        </w:rPr>
      </w:pPr>
    </w:p>
    <w:p w14:paraId="4E276A04" w14:textId="77777777" w:rsidR="002B21F6" w:rsidRDefault="002B21F6" w:rsidP="005507A7">
      <w:pPr>
        <w:pStyle w:val="Ttulo2"/>
        <w:rPr>
          <w:rFonts w:ascii="Arial Rounded MT Bold" w:hAnsi="Arial Rounded MT Bold"/>
          <w:color w:val="auto"/>
        </w:rPr>
      </w:pPr>
    </w:p>
    <w:p w14:paraId="7B9160C9" w14:textId="77777777" w:rsidR="002B21F6" w:rsidRDefault="002B21F6" w:rsidP="005507A7">
      <w:pPr>
        <w:pStyle w:val="Ttulo2"/>
        <w:rPr>
          <w:rFonts w:ascii="Arial Rounded MT Bold" w:hAnsi="Arial Rounded MT Bold"/>
          <w:color w:val="auto"/>
        </w:rPr>
      </w:pPr>
    </w:p>
    <w:p w14:paraId="560845F0" w14:textId="77777777" w:rsidR="002B21F6" w:rsidRDefault="002B21F6" w:rsidP="005507A7">
      <w:pPr>
        <w:pStyle w:val="Ttulo2"/>
        <w:rPr>
          <w:rFonts w:ascii="Arial Rounded MT Bold" w:hAnsi="Arial Rounded MT Bold"/>
          <w:color w:val="auto"/>
        </w:rPr>
      </w:pPr>
    </w:p>
    <w:p w14:paraId="7A35883E" w14:textId="77777777" w:rsidR="002B21F6" w:rsidRDefault="002B21F6">
      <w:pPr>
        <w:rPr>
          <w:rFonts w:ascii="Arial Rounded MT Bold" w:eastAsiaTheme="majorEastAsia" w:hAnsi="Arial Rounded MT Bold" w:cstheme="majorBidi"/>
          <w:sz w:val="26"/>
          <w:szCs w:val="26"/>
        </w:rPr>
      </w:pPr>
      <w:r>
        <w:rPr>
          <w:rFonts w:ascii="Arial Rounded MT Bold" w:hAnsi="Arial Rounded MT Bold"/>
        </w:rPr>
        <w:br w:type="page"/>
      </w:r>
    </w:p>
    <w:p w14:paraId="12E3F51D" w14:textId="5386ECC1" w:rsidR="000B2285" w:rsidRPr="005507A7" w:rsidRDefault="000B2285" w:rsidP="005507A7">
      <w:pPr>
        <w:pStyle w:val="Ttulo2"/>
        <w:rPr>
          <w:rFonts w:ascii="Arial Rounded MT Bold" w:hAnsi="Arial Rounded MT Bold"/>
          <w:color w:val="auto"/>
        </w:rPr>
      </w:pPr>
      <w:bookmarkStart w:id="38" w:name="_Toc215050775"/>
      <w:r w:rsidRPr="0CC0F0A8">
        <w:rPr>
          <w:rFonts w:ascii="Arial Rounded MT Bold" w:hAnsi="Arial Rounded MT Bold"/>
          <w:color w:val="auto"/>
        </w:rPr>
        <w:lastRenderedPageBreak/>
        <w:t xml:space="preserve">Questionário – </w:t>
      </w:r>
      <w:r w:rsidR="37668D5F" w:rsidRPr="0CC0F0A8">
        <w:rPr>
          <w:rFonts w:ascii="Arial Rounded MT Bold" w:hAnsi="Arial Rounded MT Bold"/>
          <w:color w:val="auto"/>
        </w:rPr>
        <w:t>Profissionais</w:t>
      </w:r>
      <w:bookmarkEnd w:id="38"/>
    </w:p>
    <w:p w14:paraId="6427FAA8" w14:textId="77777777" w:rsidR="000B2285" w:rsidRDefault="000B2285" w:rsidP="000B2285"/>
    <w:p w14:paraId="117741EC" w14:textId="129BC5E9" w:rsidR="000B2285" w:rsidRPr="005507A7" w:rsidRDefault="000B2285" w:rsidP="005507A7">
      <w:pPr>
        <w:pStyle w:val="Ttulo2"/>
        <w:rPr>
          <w:rFonts w:ascii="Arial Rounded MT Bold" w:hAnsi="Arial Rounded MT Bold"/>
          <w:color w:val="auto"/>
        </w:rPr>
      </w:pPr>
      <w:bookmarkStart w:id="39" w:name="_Toc215050776"/>
      <w:r w:rsidRPr="0CC0F0A8">
        <w:rPr>
          <w:rFonts w:ascii="Arial Rounded MT Bold" w:hAnsi="Arial Rounded MT Bold"/>
          <w:color w:val="auto"/>
        </w:rPr>
        <w:t>Questionário – Academia</w:t>
      </w:r>
      <w:bookmarkEnd w:id="39"/>
      <w:r w:rsidRPr="0CC0F0A8">
        <w:rPr>
          <w:rFonts w:ascii="Arial Rounded MT Bold" w:hAnsi="Arial Rounded MT Bold"/>
          <w:color w:val="auto"/>
        </w:rPr>
        <w:t xml:space="preserve"> </w:t>
      </w:r>
    </w:p>
    <w:p w14:paraId="6BD3367B" w14:textId="20DE0F23" w:rsidR="000B2285" w:rsidRDefault="000B2285" w:rsidP="00271532"/>
    <w:p w14:paraId="01F76E56" w14:textId="0C508AB3" w:rsidR="000B2285" w:rsidRDefault="000B2285" w:rsidP="00271532"/>
    <w:p w14:paraId="08E5A403" w14:textId="6CD1CD49" w:rsidR="000B2285" w:rsidRDefault="000B2285" w:rsidP="00271532"/>
    <w:p w14:paraId="47BD6208" w14:textId="4766B13C" w:rsidR="000B2285" w:rsidRDefault="000B2285" w:rsidP="00271532"/>
    <w:p w14:paraId="49AA2CF4" w14:textId="208B6489" w:rsidR="000B2285" w:rsidRDefault="000B2285" w:rsidP="00271532"/>
    <w:p w14:paraId="1E9C91B8" w14:textId="20EB70C4" w:rsidR="000B2285" w:rsidRDefault="000B2285" w:rsidP="00271532"/>
    <w:p w14:paraId="46972EBB" w14:textId="30E896AC" w:rsidR="000B2285" w:rsidRDefault="000B2285" w:rsidP="00271532"/>
    <w:p w14:paraId="65E91D0C" w14:textId="3B0C4A06" w:rsidR="000B2285" w:rsidRDefault="000B2285" w:rsidP="00271532"/>
    <w:p w14:paraId="61809AE6" w14:textId="1DC357C7" w:rsidR="000B2285" w:rsidRDefault="000B2285" w:rsidP="00271532"/>
    <w:p w14:paraId="6A0B282F" w14:textId="49118A6F" w:rsidR="000B2285" w:rsidRDefault="000B2285" w:rsidP="00271532"/>
    <w:p w14:paraId="40F8ABBA" w14:textId="1EE0CB86" w:rsidR="000B2285" w:rsidRDefault="000B2285" w:rsidP="00271532"/>
    <w:p w14:paraId="30EC9C10" w14:textId="0351DAF6" w:rsidR="000B2285" w:rsidRDefault="000B2285" w:rsidP="00271532"/>
    <w:p w14:paraId="2CE89AC7" w14:textId="728687F4" w:rsidR="000B2285" w:rsidRDefault="000B2285" w:rsidP="00271532"/>
    <w:p w14:paraId="2E1A84B1" w14:textId="4A614740" w:rsidR="000B2285" w:rsidRDefault="000B2285" w:rsidP="00271532"/>
    <w:p w14:paraId="10F750FF" w14:textId="7AEB0BF1" w:rsidR="000B2285" w:rsidRDefault="000B2285" w:rsidP="00271532"/>
    <w:p w14:paraId="26361D6E" w14:textId="0513C8A0" w:rsidR="000B2285" w:rsidRDefault="000B2285" w:rsidP="00271532"/>
    <w:p w14:paraId="6304566C" w14:textId="38746532" w:rsidR="000B2285" w:rsidRDefault="000B2285" w:rsidP="00271532"/>
    <w:p w14:paraId="645B0195" w14:textId="1258A9D7" w:rsidR="000B2285" w:rsidRDefault="000B2285" w:rsidP="00271532"/>
    <w:p w14:paraId="6E78687B" w14:textId="1C4D2C8C" w:rsidR="000B2285" w:rsidRDefault="000B2285" w:rsidP="00271532"/>
    <w:p w14:paraId="57B2C60F" w14:textId="7649B4FA" w:rsidR="000B2285" w:rsidRDefault="000B2285" w:rsidP="00271532"/>
    <w:p w14:paraId="3ECCD3F1" w14:textId="52EBAA4E" w:rsidR="000B2285" w:rsidRDefault="000B2285" w:rsidP="00271532"/>
    <w:p w14:paraId="35F14DD3" w14:textId="0543692E" w:rsidR="000B2285" w:rsidRDefault="000B2285" w:rsidP="00271532"/>
    <w:p w14:paraId="0626AECE" w14:textId="150CC4F1" w:rsidR="000B2285" w:rsidRDefault="000B2285" w:rsidP="00271532"/>
    <w:p w14:paraId="25EC1C8E" w14:textId="6E10469B" w:rsidR="000B2285" w:rsidRDefault="000B2285" w:rsidP="00271532"/>
    <w:p w14:paraId="01718C0B" w14:textId="7C162C7A" w:rsidR="000B2285" w:rsidRDefault="000B2285" w:rsidP="00271532"/>
    <w:p w14:paraId="79B54425" w14:textId="3A04468A" w:rsidR="000B2285" w:rsidRDefault="000B2285" w:rsidP="00271532"/>
    <w:p w14:paraId="5112E2CA" w14:textId="5C93443C" w:rsidR="000B2285" w:rsidRDefault="000B2285" w:rsidP="00271532"/>
    <w:p w14:paraId="18AD9E5F" w14:textId="57A15D8E" w:rsidR="000B2285" w:rsidRDefault="000B2285" w:rsidP="00271532"/>
    <w:p w14:paraId="382CC1C7" w14:textId="62113B45" w:rsidR="000B2285" w:rsidRDefault="000B2285" w:rsidP="00271532"/>
    <w:p w14:paraId="4A1BB123" w14:textId="77777777" w:rsidR="00010869" w:rsidRDefault="00010869" w:rsidP="00271532"/>
    <w:p w14:paraId="46CB9DB6" w14:textId="77777777" w:rsidR="00BB1485" w:rsidRDefault="00BB1485" w:rsidP="00271532">
      <w:pPr>
        <w:pStyle w:val="Ttulo1"/>
        <w:ind w:left="360"/>
      </w:pPr>
    </w:p>
    <w:p w14:paraId="7AE39CA1" w14:textId="77777777" w:rsidR="00BB1485" w:rsidRDefault="00BB1485" w:rsidP="00271532">
      <w:pPr>
        <w:pStyle w:val="Ttulo1"/>
        <w:ind w:left="360"/>
      </w:pPr>
    </w:p>
    <w:p w14:paraId="6176FFD0" w14:textId="77777777" w:rsidR="00BB1485" w:rsidRDefault="00BB1485" w:rsidP="00271532">
      <w:pPr>
        <w:pStyle w:val="Ttulo1"/>
        <w:ind w:left="360"/>
      </w:pPr>
    </w:p>
    <w:p w14:paraId="26DC4E52" w14:textId="77777777" w:rsidR="00BB1485" w:rsidRDefault="00BB1485" w:rsidP="00271532">
      <w:pPr>
        <w:pStyle w:val="Ttulo1"/>
        <w:ind w:left="360"/>
      </w:pPr>
    </w:p>
    <w:p w14:paraId="079AD797" w14:textId="77777777" w:rsidR="00BB1485" w:rsidRDefault="00BB1485" w:rsidP="00271532">
      <w:pPr>
        <w:pStyle w:val="Ttulo1"/>
        <w:ind w:left="360"/>
      </w:pPr>
    </w:p>
    <w:p w14:paraId="659879DD" w14:textId="77777777" w:rsidR="00BB1485" w:rsidRDefault="00BB1485" w:rsidP="00271532">
      <w:pPr>
        <w:pStyle w:val="Ttulo1"/>
        <w:ind w:left="360"/>
      </w:pPr>
    </w:p>
    <w:p w14:paraId="741B5238" w14:textId="77777777" w:rsidR="001C0609" w:rsidRDefault="001C0609">
      <w:pPr>
        <w:rPr>
          <w:rFonts w:eastAsia="Arial" w:cs="Arial"/>
          <w:b/>
          <w:sz w:val="28"/>
        </w:rPr>
      </w:pPr>
      <w:r>
        <w:br w:type="page"/>
      </w:r>
    </w:p>
    <w:p w14:paraId="5B25F552" w14:textId="14C5675F" w:rsidR="00271532" w:rsidRDefault="00271532" w:rsidP="001C0609">
      <w:pPr>
        <w:pStyle w:val="Ttulo1"/>
      </w:pPr>
      <w:bookmarkStart w:id="40" w:name="_Toc215050777"/>
      <w:r>
        <w:lastRenderedPageBreak/>
        <w:t>Apêndice B</w:t>
      </w:r>
      <w:bookmarkEnd w:id="40"/>
    </w:p>
    <w:p w14:paraId="65B35F3D" w14:textId="367775DC" w:rsidR="00271532" w:rsidRPr="005507A7" w:rsidRDefault="00271532" w:rsidP="005507A7">
      <w:pPr>
        <w:pStyle w:val="Ttulo2"/>
        <w:rPr>
          <w:rFonts w:ascii="Arial Rounded MT Bold" w:hAnsi="Arial Rounded MT Bold"/>
          <w:color w:val="auto"/>
        </w:rPr>
      </w:pPr>
      <w:bookmarkStart w:id="41" w:name="_Toc215050778"/>
      <w:r w:rsidRPr="0CC0F0A8">
        <w:rPr>
          <w:rFonts w:ascii="Arial Rounded MT Bold" w:hAnsi="Arial Rounded MT Bold"/>
          <w:color w:val="auto"/>
        </w:rPr>
        <w:t>Prototipagem de baixa definição (manual em papel sem pauta)</w:t>
      </w:r>
      <w:bookmarkEnd w:id="41"/>
    </w:p>
    <w:p w14:paraId="43C37554" w14:textId="77777777" w:rsidR="00BB1485" w:rsidRDefault="00BB1485" w:rsidP="00271532">
      <w:pPr>
        <w:rPr>
          <w:b/>
        </w:rPr>
      </w:pPr>
    </w:p>
    <w:p w14:paraId="76952A3B" w14:textId="16324539" w:rsidR="008F7C5B" w:rsidRPr="001C0609" w:rsidRDefault="00EC39B9" w:rsidP="00271532">
      <w:pPr>
        <w:rPr>
          <w:b/>
        </w:rPr>
      </w:pPr>
      <w:r w:rsidRPr="001C0609">
        <w:rPr>
          <w:b/>
        </w:rPr>
        <w:t>Figura 1-                                     Figura 2-                             Figura 3-</w:t>
      </w:r>
    </w:p>
    <w:tbl>
      <w:tblPr>
        <w:tblStyle w:val="Tabelacomgrade"/>
        <w:tblpPr w:leftFromText="141" w:rightFromText="141" w:vertAnchor="page" w:horzAnchor="margin" w:tblpXSpec="right" w:tblpY="37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2621"/>
        <w:gridCol w:w="2997"/>
      </w:tblGrid>
      <w:tr w:rsidR="00EC39B9" w14:paraId="6E4087A2" w14:textId="77777777" w:rsidTr="00EC39B9">
        <w:trPr>
          <w:trHeight w:val="4549"/>
        </w:trPr>
        <w:tc>
          <w:tcPr>
            <w:tcW w:w="2988" w:type="dxa"/>
          </w:tcPr>
          <w:p w14:paraId="0E59AD10" w14:textId="2006FB52" w:rsidR="008F7C5B" w:rsidRDefault="008F7C5B" w:rsidP="008F7C5B">
            <w:pPr>
              <w:rPr>
                <w:b/>
                <w:noProof/>
              </w:rPr>
            </w:pPr>
            <w:r>
              <w:rPr>
                <w:b/>
                <w:noProof/>
              </w:rPr>
              <w:drawing>
                <wp:inline distT="0" distB="0" distL="0" distR="0" wp14:anchorId="46E44571" wp14:editId="72B8BC64">
                  <wp:extent cx="1841500" cy="3176654"/>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1.png"/>
                          <pic:cNvPicPr/>
                        </pic:nvPicPr>
                        <pic:blipFill>
                          <a:blip r:embed="rId34">
                            <a:extLst>
                              <a:ext uri="{28A0092B-C50C-407E-A947-70E740481C1C}">
                                <a14:useLocalDpi xmlns:a14="http://schemas.microsoft.com/office/drawing/2010/main" val="0"/>
                              </a:ext>
                            </a:extLst>
                          </a:blip>
                          <a:stretch>
                            <a:fillRect/>
                          </a:stretch>
                        </pic:blipFill>
                        <pic:spPr>
                          <a:xfrm>
                            <a:off x="0" y="0"/>
                            <a:ext cx="1887951" cy="3256784"/>
                          </a:xfrm>
                          <a:prstGeom prst="rect">
                            <a:avLst/>
                          </a:prstGeom>
                        </pic:spPr>
                      </pic:pic>
                    </a:graphicData>
                  </a:graphic>
                </wp:inline>
              </w:drawing>
            </w:r>
          </w:p>
        </w:tc>
        <w:tc>
          <w:tcPr>
            <w:tcW w:w="2764" w:type="dxa"/>
          </w:tcPr>
          <w:p w14:paraId="2151016B" w14:textId="0B7326F5" w:rsidR="008F7C5B" w:rsidRDefault="008F7C5B" w:rsidP="008F7C5B">
            <w:pPr>
              <w:rPr>
                <w:b/>
                <w:noProof/>
              </w:rPr>
            </w:pPr>
            <w:r>
              <w:rPr>
                <w:b/>
                <w:noProof/>
              </w:rPr>
              <w:drawing>
                <wp:inline distT="0" distB="0" distL="0" distR="0" wp14:anchorId="5BAA2A9E" wp14:editId="308FACF0">
                  <wp:extent cx="1663700" cy="31648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8978" cy="3193903"/>
                          </a:xfrm>
                          <a:prstGeom prst="rect">
                            <a:avLst/>
                          </a:prstGeom>
                        </pic:spPr>
                      </pic:pic>
                    </a:graphicData>
                  </a:graphic>
                </wp:inline>
              </w:drawing>
            </w:r>
          </w:p>
        </w:tc>
        <w:tc>
          <w:tcPr>
            <w:tcW w:w="2742" w:type="dxa"/>
          </w:tcPr>
          <w:p w14:paraId="3BB01C75" w14:textId="2DFB6163" w:rsidR="008F7C5B" w:rsidRDefault="008F7C5B" w:rsidP="008F7C5B">
            <w:pPr>
              <w:rPr>
                <w:b/>
                <w:noProof/>
              </w:rPr>
            </w:pPr>
            <w:r>
              <w:rPr>
                <w:b/>
                <w:noProof/>
              </w:rPr>
              <w:drawing>
                <wp:inline distT="0" distB="0" distL="0" distR="0" wp14:anchorId="1FD3F01A" wp14:editId="1DBFB1B5">
                  <wp:extent cx="1914841" cy="3216910"/>
                  <wp:effectExtent l="0" t="0" r="9525"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3.png"/>
                          <pic:cNvPicPr/>
                        </pic:nvPicPr>
                        <pic:blipFill>
                          <a:blip r:embed="rId36">
                            <a:extLst>
                              <a:ext uri="{28A0092B-C50C-407E-A947-70E740481C1C}">
                                <a14:useLocalDpi xmlns:a14="http://schemas.microsoft.com/office/drawing/2010/main" val="0"/>
                              </a:ext>
                            </a:extLst>
                          </a:blip>
                          <a:stretch>
                            <a:fillRect/>
                          </a:stretch>
                        </pic:blipFill>
                        <pic:spPr>
                          <a:xfrm>
                            <a:off x="0" y="0"/>
                            <a:ext cx="2012458" cy="3380906"/>
                          </a:xfrm>
                          <a:prstGeom prst="rect">
                            <a:avLst/>
                          </a:prstGeom>
                        </pic:spPr>
                      </pic:pic>
                    </a:graphicData>
                  </a:graphic>
                </wp:inline>
              </w:drawing>
            </w:r>
          </w:p>
        </w:tc>
      </w:tr>
    </w:tbl>
    <w:p w14:paraId="39A1A84F" w14:textId="55ACE36F" w:rsidR="00271532" w:rsidRDefault="00EC39B9" w:rsidP="00271532">
      <w:pPr>
        <w:rPr>
          <w:sz w:val="22"/>
          <w:szCs w:val="22"/>
        </w:rPr>
      </w:pPr>
      <w:r w:rsidRPr="00EC39B9">
        <w:rPr>
          <w:sz w:val="22"/>
          <w:szCs w:val="22"/>
        </w:rPr>
        <w:t>Fonte_ Equipe_03</w:t>
      </w:r>
    </w:p>
    <w:p w14:paraId="649E0DB0" w14:textId="77777777" w:rsidR="00A3223B" w:rsidRDefault="00A3223B" w:rsidP="00271532">
      <w:pPr>
        <w:rPr>
          <w:sz w:val="22"/>
          <w:szCs w:val="22"/>
        </w:rPr>
      </w:pPr>
    </w:p>
    <w:p w14:paraId="43CE174E" w14:textId="3E5BB58E" w:rsidR="00EC39B9" w:rsidRPr="001C0609" w:rsidRDefault="00EC39B9" w:rsidP="00271532">
      <w:pPr>
        <w:rPr>
          <w:b/>
        </w:rPr>
      </w:pPr>
      <w:r w:rsidRPr="001C0609">
        <w:rPr>
          <w:b/>
        </w:rPr>
        <w:t>Figura 4</w:t>
      </w:r>
      <w:r w:rsidR="001C0609">
        <w:rPr>
          <w:b/>
        </w:rPr>
        <w:t xml:space="preserve"> </w:t>
      </w:r>
      <w:r w:rsidRPr="001C0609">
        <w:rPr>
          <w:b/>
        </w:rPr>
        <w:t>-                                 Figura 5 -                                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4"/>
        <w:gridCol w:w="2693"/>
        <w:gridCol w:w="2937"/>
      </w:tblGrid>
      <w:tr w:rsidR="00EC39B9" w14:paraId="7F8E124D" w14:textId="77777777" w:rsidTr="00EC39B9">
        <w:trPr>
          <w:trHeight w:val="5183"/>
        </w:trPr>
        <w:tc>
          <w:tcPr>
            <w:tcW w:w="2831" w:type="dxa"/>
          </w:tcPr>
          <w:p w14:paraId="4E2E5535" w14:textId="2D5EB21D" w:rsidR="00EC39B9" w:rsidRDefault="00EC39B9" w:rsidP="00271532">
            <w:pPr>
              <w:rPr>
                <w:sz w:val="22"/>
                <w:szCs w:val="22"/>
              </w:rPr>
            </w:pPr>
            <w:r>
              <w:rPr>
                <w:b/>
                <w:noProof/>
              </w:rPr>
              <w:drawing>
                <wp:inline distT="0" distB="0" distL="0" distR="0" wp14:anchorId="6421AEBF" wp14:editId="4B2D909E">
                  <wp:extent cx="1828165" cy="3021950"/>
                  <wp:effectExtent l="0" t="0" r="63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5260" cy="3116327"/>
                          </a:xfrm>
                          <a:prstGeom prst="rect">
                            <a:avLst/>
                          </a:prstGeom>
                        </pic:spPr>
                      </pic:pic>
                    </a:graphicData>
                  </a:graphic>
                </wp:inline>
              </w:drawing>
            </w:r>
          </w:p>
        </w:tc>
        <w:tc>
          <w:tcPr>
            <w:tcW w:w="2831" w:type="dxa"/>
          </w:tcPr>
          <w:p w14:paraId="62879F5A" w14:textId="57F4F06A" w:rsidR="00EC39B9" w:rsidRDefault="00EC39B9" w:rsidP="00271532">
            <w:pPr>
              <w:rPr>
                <w:sz w:val="22"/>
                <w:szCs w:val="22"/>
              </w:rPr>
            </w:pPr>
            <w:r>
              <w:rPr>
                <w:b/>
                <w:noProof/>
              </w:rPr>
              <w:drawing>
                <wp:inline distT="0" distB="0" distL="0" distR="0" wp14:anchorId="6AB7E514" wp14:editId="4AB8B389">
                  <wp:extent cx="1704318" cy="29324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5.png"/>
                          <pic:cNvPicPr/>
                        </pic:nvPicPr>
                        <pic:blipFill>
                          <a:blip r:embed="rId38">
                            <a:extLst>
                              <a:ext uri="{28A0092B-C50C-407E-A947-70E740481C1C}">
                                <a14:useLocalDpi xmlns:a14="http://schemas.microsoft.com/office/drawing/2010/main" val="0"/>
                              </a:ext>
                            </a:extLst>
                          </a:blip>
                          <a:stretch>
                            <a:fillRect/>
                          </a:stretch>
                        </pic:blipFill>
                        <pic:spPr>
                          <a:xfrm>
                            <a:off x="0" y="0"/>
                            <a:ext cx="1763574" cy="3034386"/>
                          </a:xfrm>
                          <a:prstGeom prst="rect">
                            <a:avLst/>
                          </a:prstGeom>
                        </pic:spPr>
                      </pic:pic>
                    </a:graphicData>
                  </a:graphic>
                </wp:inline>
              </w:drawing>
            </w:r>
          </w:p>
        </w:tc>
        <w:tc>
          <w:tcPr>
            <w:tcW w:w="2832" w:type="dxa"/>
          </w:tcPr>
          <w:p w14:paraId="07F93C61" w14:textId="4B460FE1" w:rsidR="00EC39B9" w:rsidRDefault="00EC39B9" w:rsidP="00271532">
            <w:pPr>
              <w:rPr>
                <w:sz w:val="22"/>
                <w:szCs w:val="22"/>
              </w:rPr>
            </w:pPr>
            <w:r w:rsidRPr="00080D54">
              <w:rPr>
                <w:rFonts w:eastAsia="Arial" w:cs="Arial"/>
                <w:noProof/>
                <w:color w:val="0462C1"/>
              </w:rPr>
              <w:drawing>
                <wp:inline distT="0" distB="0" distL="0" distR="0" wp14:anchorId="59DC1091" wp14:editId="180E6580">
                  <wp:extent cx="1872285" cy="2971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6.png"/>
                          <pic:cNvPicPr/>
                        </pic:nvPicPr>
                        <pic:blipFill>
                          <a:blip r:embed="rId39">
                            <a:extLst>
                              <a:ext uri="{28A0092B-C50C-407E-A947-70E740481C1C}">
                                <a14:useLocalDpi xmlns:a14="http://schemas.microsoft.com/office/drawing/2010/main" val="0"/>
                              </a:ext>
                            </a:extLst>
                          </a:blip>
                          <a:stretch>
                            <a:fillRect/>
                          </a:stretch>
                        </pic:blipFill>
                        <pic:spPr>
                          <a:xfrm>
                            <a:off x="0" y="0"/>
                            <a:ext cx="1890358" cy="3000486"/>
                          </a:xfrm>
                          <a:prstGeom prst="rect">
                            <a:avLst/>
                          </a:prstGeom>
                        </pic:spPr>
                      </pic:pic>
                    </a:graphicData>
                  </a:graphic>
                </wp:inline>
              </w:drawing>
            </w:r>
          </w:p>
        </w:tc>
      </w:tr>
    </w:tbl>
    <w:p w14:paraId="232DED91" w14:textId="41A91212" w:rsidR="004B7591" w:rsidRPr="00A3223B" w:rsidRDefault="00EC39B9" w:rsidP="00271532">
      <w:pPr>
        <w:rPr>
          <w:sz w:val="20"/>
          <w:szCs w:val="20"/>
        </w:rPr>
      </w:pPr>
      <w:r w:rsidRPr="00A3223B">
        <w:rPr>
          <w:sz w:val="20"/>
          <w:szCs w:val="20"/>
        </w:rPr>
        <w:lastRenderedPageBreak/>
        <w:t>Fonte_Equipe_03</w:t>
      </w:r>
    </w:p>
    <w:p w14:paraId="6805CD7D" w14:textId="10A7D1B0" w:rsidR="00EC39B9" w:rsidRPr="001C0609" w:rsidRDefault="00A3223B" w:rsidP="00271532">
      <w:pPr>
        <w:rPr>
          <w:b/>
        </w:rPr>
      </w:pPr>
      <w:r w:rsidRPr="001C0609">
        <w:rPr>
          <w:b/>
        </w:rPr>
        <w:t>Figura 7 -                            Figura 8 -                                 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846"/>
        <w:gridCol w:w="2887"/>
      </w:tblGrid>
      <w:tr w:rsidR="00A3223B" w14:paraId="57D5510F" w14:textId="77777777" w:rsidTr="00A3223B">
        <w:trPr>
          <w:trHeight w:val="5076"/>
        </w:trPr>
        <w:tc>
          <w:tcPr>
            <w:tcW w:w="2831" w:type="dxa"/>
          </w:tcPr>
          <w:p w14:paraId="4D58CAF5" w14:textId="076B8B86" w:rsidR="004B7591" w:rsidRDefault="00A3223B" w:rsidP="00271532">
            <w:pPr>
              <w:rPr>
                <w:sz w:val="22"/>
                <w:szCs w:val="22"/>
              </w:rPr>
            </w:pPr>
            <w:r>
              <w:rPr>
                <w:b/>
                <w:noProof/>
              </w:rPr>
              <w:drawing>
                <wp:inline distT="0" distB="0" distL="0" distR="0" wp14:anchorId="52062A3C" wp14:editId="518F1CB5">
                  <wp:extent cx="1701800" cy="32074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7.png"/>
                          <pic:cNvPicPr/>
                        </pic:nvPicPr>
                        <pic:blipFill>
                          <a:blip r:embed="rId40">
                            <a:extLst>
                              <a:ext uri="{28A0092B-C50C-407E-A947-70E740481C1C}">
                                <a14:useLocalDpi xmlns:a14="http://schemas.microsoft.com/office/drawing/2010/main" val="0"/>
                              </a:ext>
                            </a:extLst>
                          </a:blip>
                          <a:stretch>
                            <a:fillRect/>
                          </a:stretch>
                        </pic:blipFill>
                        <pic:spPr>
                          <a:xfrm>
                            <a:off x="0" y="0"/>
                            <a:ext cx="1734999" cy="3270069"/>
                          </a:xfrm>
                          <a:prstGeom prst="rect">
                            <a:avLst/>
                          </a:prstGeom>
                        </pic:spPr>
                      </pic:pic>
                    </a:graphicData>
                  </a:graphic>
                </wp:inline>
              </w:drawing>
            </w:r>
          </w:p>
        </w:tc>
        <w:tc>
          <w:tcPr>
            <w:tcW w:w="2831" w:type="dxa"/>
          </w:tcPr>
          <w:p w14:paraId="626EEFB2" w14:textId="06FCE09E" w:rsidR="004B7591" w:rsidRDefault="00A3223B" w:rsidP="00271532">
            <w:pPr>
              <w:rPr>
                <w:sz w:val="22"/>
                <w:szCs w:val="22"/>
              </w:rPr>
            </w:pPr>
            <w:r>
              <w:rPr>
                <w:b/>
                <w:noProof/>
              </w:rPr>
              <w:drawing>
                <wp:inline distT="0" distB="0" distL="0" distR="0" wp14:anchorId="2E41C00D" wp14:editId="52F1403E">
                  <wp:extent cx="1746233" cy="2983230"/>
                  <wp:effectExtent l="0" t="0" r="6985"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8.png"/>
                          <pic:cNvPicPr/>
                        </pic:nvPicPr>
                        <pic:blipFill>
                          <a:blip r:embed="rId41">
                            <a:extLst>
                              <a:ext uri="{28A0092B-C50C-407E-A947-70E740481C1C}">
                                <a14:useLocalDpi xmlns:a14="http://schemas.microsoft.com/office/drawing/2010/main" val="0"/>
                              </a:ext>
                            </a:extLst>
                          </a:blip>
                          <a:stretch>
                            <a:fillRect/>
                          </a:stretch>
                        </pic:blipFill>
                        <pic:spPr>
                          <a:xfrm>
                            <a:off x="0" y="0"/>
                            <a:ext cx="1817344" cy="3104715"/>
                          </a:xfrm>
                          <a:prstGeom prst="rect">
                            <a:avLst/>
                          </a:prstGeom>
                        </pic:spPr>
                      </pic:pic>
                    </a:graphicData>
                  </a:graphic>
                </wp:inline>
              </w:drawing>
            </w:r>
          </w:p>
        </w:tc>
        <w:tc>
          <w:tcPr>
            <w:tcW w:w="2832" w:type="dxa"/>
          </w:tcPr>
          <w:p w14:paraId="54EE5F92" w14:textId="3518536F" w:rsidR="004B7591" w:rsidRDefault="00A3223B" w:rsidP="00271532">
            <w:pPr>
              <w:rPr>
                <w:sz w:val="22"/>
                <w:szCs w:val="22"/>
              </w:rPr>
            </w:pPr>
            <w:r>
              <w:rPr>
                <w:b/>
                <w:noProof/>
              </w:rPr>
              <w:drawing>
                <wp:inline distT="0" distB="0" distL="0" distR="0" wp14:anchorId="0145A0C5" wp14:editId="2E1FC3BA">
                  <wp:extent cx="1780539" cy="30918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9.png"/>
                          <pic:cNvPicPr/>
                        </pic:nvPicPr>
                        <pic:blipFill>
                          <a:blip r:embed="rId42">
                            <a:extLst>
                              <a:ext uri="{28A0092B-C50C-407E-A947-70E740481C1C}">
                                <a14:useLocalDpi xmlns:a14="http://schemas.microsoft.com/office/drawing/2010/main" val="0"/>
                              </a:ext>
                            </a:extLst>
                          </a:blip>
                          <a:stretch>
                            <a:fillRect/>
                          </a:stretch>
                        </pic:blipFill>
                        <pic:spPr>
                          <a:xfrm>
                            <a:off x="0" y="0"/>
                            <a:ext cx="1839697" cy="3194540"/>
                          </a:xfrm>
                          <a:prstGeom prst="rect">
                            <a:avLst/>
                          </a:prstGeom>
                        </pic:spPr>
                      </pic:pic>
                    </a:graphicData>
                  </a:graphic>
                </wp:inline>
              </w:drawing>
            </w:r>
          </w:p>
        </w:tc>
      </w:tr>
    </w:tbl>
    <w:p w14:paraId="30136E82" w14:textId="6F4B6CB2" w:rsidR="004B7591" w:rsidRPr="00A3223B" w:rsidRDefault="00A3223B" w:rsidP="00271532">
      <w:pPr>
        <w:rPr>
          <w:sz w:val="20"/>
          <w:szCs w:val="20"/>
        </w:rPr>
      </w:pPr>
      <w:r w:rsidRPr="00A3223B">
        <w:rPr>
          <w:sz w:val="20"/>
          <w:szCs w:val="20"/>
        </w:rPr>
        <w:t>Fonte_Equipe_03</w:t>
      </w:r>
    </w:p>
    <w:p w14:paraId="19948F9D" w14:textId="0D3E22BE" w:rsidR="004B7591" w:rsidRPr="001C0609" w:rsidRDefault="004B7591" w:rsidP="00271532">
      <w:pPr>
        <w:rPr>
          <w:b/>
        </w:rPr>
      </w:pPr>
      <w:r w:rsidRPr="001C0609">
        <w:rPr>
          <w:b/>
        </w:rPr>
        <w:t xml:space="preserve">Figura </w:t>
      </w:r>
      <w:r w:rsidR="00A3223B" w:rsidRPr="001C0609">
        <w:rPr>
          <w:b/>
        </w:rPr>
        <w:t>10</w:t>
      </w:r>
      <w:r w:rsidRPr="001C0609">
        <w:rPr>
          <w:b/>
        </w:rPr>
        <w:t xml:space="preserve"> -                                  Figura </w:t>
      </w:r>
      <w:r w:rsidR="00A3223B" w:rsidRPr="001C0609">
        <w:rPr>
          <w:b/>
        </w:rPr>
        <w:t>11</w:t>
      </w:r>
      <w:r w:rsidRPr="001C0609">
        <w:rPr>
          <w:b/>
        </w:rPr>
        <w:t xml:space="preserve"> -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2984"/>
        <w:gridCol w:w="2484"/>
      </w:tblGrid>
      <w:tr w:rsidR="00A3223B" w14:paraId="183893FA" w14:textId="77777777" w:rsidTr="00A3223B">
        <w:trPr>
          <w:trHeight w:val="5301"/>
        </w:trPr>
        <w:tc>
          <w:tcPr>
            <w:tcW w:w="2831" w:type="dxa"/>
          </w:tcPr>
          <w:p w14:paraId="0087F1F6" w14:textId="3117C5A8" w:rsidR="004B7591" w:rsidRDefault="00A3223B" w:rsidP="00271532">
            <w:pPr>
              <w:rPr>
                <w:sz w:val="22"/>
                <w:szCs w:val="22"/>
              </w:rPr>
            </w:pPr>
            <w:r>
              <w:rPr>
                <w:b/>
                <w:noProof/>
              </w:rPr>
              <w:drawing>
                <wp:inline distT="0" distB="0" distL="0" distR="0" wp14:anchorId="78069E89" wp14:editId="5933C60B">
                  <wp:extent cx="1787304" cy="3136900"/>
                  <wp:effectExtent l="0" t="0" r="381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10.png"/>
                          <pic:cNvPicPr/>
                        </pic:nvPicPr>
                        <pic:blipFill>
                          <a:blip r:embed="rId43">
                            <a:extLst>
                              <a:ext uri="{28A0092B-C50C-407E-A947-70E740481C1C}">
                                <a14:useLocalDpi xmlns:a14="http://schemas.microsoft.com/office/drawing/2010/main" val="0"/>
                              </a:ext>
                            </a:extLst>
                          </a:blip>
                          <a:stretch>
                            <a:fillRect/>
                          </a:stretch>
                        </pic:blipFill>
                        <pic:spPr>
                          <a:xfrm>
                            <a:off x="0" y="0"/>
                            <a:ext cx="1813558" cy="3182979"/>
                          </a:xfrm>
                          <a:prstGeom prst="rect">
                            <a:avLst/>
                          </a:prstGeom>
                        </pic:spPr>
                      </pic:pic>
                    </a:graphicData>
                  </a:graphic>
                </wp:inline>
              </w:drawing>
            </w:r>
          </w:p>
        </w:tc>
        <w:tc>
          <w:tcPr>
            <w:tcW w:w="2831" w:type="dxa"/>
          </w:tcPr>
          <w:p w14:paraId="7A5A17B2" w14:textId="1CF57840" w:rsidR="004B7591" w:rsidRDefault="00A3223B" w:rsidP="00271532">
            <w:pPr>
              <w:rPr>
                <w:sz w:val="22"/>
                <w:szCs w:val="22"/>
              </w:rPr>
            </w:pPr>
            <w:r>
              <w:rPr>
                <w:b/>
                <w:noProof/>
              </w:rPr>
              <w:drawing>
                <wp:inline distT="0" distB="0" distL="0" distR="0" wp14:anchorId="1012E3B4" wp14:editId="27589AFA">
                  <wp:extent cx="1758135" cy="2970777"/>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6388" cy="3052312"/>
                          </a:xfrm>
                          <a:prstGeom prst="rect">
                            <a:avLst/>
                          </a:prstGeom>
                        </pic:spPr>
                      </pic:pic>
                    </a:graphicData>
                  </a:graphic>
                </wp:inline>
              </w:drawing>
            </w:r>
          </w:p>
        </w:tc>
        <w:tc>
          <w:tcPr>
            <w:tcW w:w="2832" w:type="dxa"/>
          </w:tcPr>
          <w:p w14:paraId="6D4C03BE" w14:textId="77777777" w:rsidR="004B7591" w:rsidRDefault="004B7591" w:rsidP="00271532">
            <w:pPr>
              <w:rPr>
                <w:sz w:val="22"/>
                <w:szCs w:val="22"/>
              </w:rPr>
            </w:pPr>
          </w:p>
        </w:tc>
      </w:tr>
    </w:tbl>
    <w:p w14:paraId="4D22607E" w14:textId="7D8FCC64" w:rsidR="00A3223B" w:rsidRDefault="00A3223B" w:rsidP="00271532">
      <w:pPr>
        <w:rPr>
          <w:sz w:val="20"/>
          <w:szCs w:val="20"/>
        </w:rPr>
      </w:pPr>
      <w:r w:rsidRPr="00A3223B">
        <w:rPr>
          <w:sz w:val="20"/>
          <w:szCs w:val="20"/>
        </w:rPr>
        <w:t>Fonte_Equipe_03</w:t>
      </w:r>
    </w:p>
    <w:p w14:paraId="007DE023" w14:textId="77777777" w:rsidR="008A40A0" w:rsidRDefault="008A40A0">
      <w:pPr>
        <w:rPr>
          <w:sz w:val="20"/>
          <w:szCs w:val="20"/>
        </w:rPr>
      </w:pPr>
      <w:r>
        <w:rPr>
          <w:sz w:val="20"/>
          <w:szCs w:val="20"/>
        </w:rPr>
        <w:br w:type="page"/>
      </w:r>
    </w:p>
    <w:p w14:paraId="71C6EC81" w14:textId="303F1E65" w:rsidR="00DE3C6C" w:rsidRPr="008A40A0" w:rsidRDefault="00DE3C6C" w:rsidP="008A40A0">
      <w:pPr>
        <w:pStyle w:val="Ttulo2"/>
        <w:rPr>
          <w:rFonts w:ascii="Arial" w:hAnsi="Arial" w:cs="Arial"/>
          <w:b/>
          <w:color w:val="auto"/>
          <w:sz w:val="20"/>
          <w:szCs w:val="20"/>
        </w:rPr>
      </w:pPr>
      <w:bookmarkStart w:id="42" w:name="_Toc215050779"/>
      <w:r w:rsidRPr="008A40A0">
        <w:rPr>
          <w:rFonts w:ascii="Arial" w:hAnsi="Arial" w:cs="Arial"/>
          <w:b/>
          <w:color w:val="auto"/>
        </w:rPr>
        <w:lastRenderedPageBreak/>
        <w:t>Prototipagem - De média definição (</w:t>
      </w:r>
      <w:proofErr w:type="spellStart"/>
      <w:r w:rsidRPr="008A40A0">
        <w:rPr>
          <w:rFonts w:ascii="Arial" w:hAnsi="Arial" w:cs="Arial"/>
          <w:b/>
          <w:color w:val="auto"/>
        </w:rPr>
        <w:t>wireframe</w:t>
      </w:r>
      <w:proofErr w:type="spellEnd"/>
      <w:r w:rsidRPr="008A40A0">
        <w:rPr>
          <w:rFonts w:ascii="Arial" w:hAnsi="Arial" w:cs="Arial"/>
          <w:b/>
          <w:color w:val="auto"/>
        </w:rPr>
        <w:t xml:space="preserve"> – Usar o </w:t>
      </w:r>
      <w:proofErr w:type="spellStart"/>
      <w:r w:rsidRPr="008A40A0">
        <w:rPr>
          <w:rFonts w:ascii="Arial" w:hAnsi="Arial" w:cs="Arial"/>
          <w:b/>
          <w:color w:val="auto"/>
        </w:rPr>
        <w:t>Balsamiq</w:t>
      </w:r>
      <w:proofErr w:type="spellEnd"/>
      <w:r w:rsidRPr="008A40A0">
        <w:rPr>
          <w:rFonts w:ascii="Arial" w:hAnsi="Arial" w:cs="Arial"/>
          <w:b/>
          <w:color w:val="auto"/>
        </w:rPr>
        <w:t>)</w:t>
      </w:r>
      <w:bookmarkEnd w:id="42"/>
    </w:p>
    <w:p w14:paraId="324E809D" w14:textId="4473F60D" w:rsidR="00DE3C6C" w:rsidRPr="001C0609" w:rsidRDefault="00DE3C6C">
      <w:pPr>
        <w:spacing w:before="240" w:after="0" w:line="240" w:lineRule="auto"/>
        <w:rPr>
          <w:rFonts w:eastAsia="Arial" w:cs="Arial"/>
          <w:b/>
        </w:rPr>
      </w:pPr>
      <w:r w:rsidRPr="001C0609">
        <w:rPr>
          <w:rFonts w:eastAsia="Arial" w:cs="Arial"/>
          <w:b/>
        </w:rPr>
        <w:t xml:space="preserve">Figura 1 </w:t>
      </w:r>
      <w:r w:rsidR="008A40A0" w:rsidRPr="001C0609">
        <w:rPr>
          <w:rFonts w:eastAsia="Arial" w:cs="Arial"/>
          <w:b/>
        </w:rPr>
        <w:t>–</w:t>
      </w:r>
      <w:r w:rsidR="008A40A0" w:rsidRPr="001C0609">
        <w:rPr>
          <w:rFonts w:eastAsia="Arial" w:cs="Arial"/>
          <w:b/>
        </w:rPr>
        <w:tab/>
      </w:r>
      <w:r w:rsidR="008A40A0" w:rsidRPr="001C0609">
        <w:rPr>
          <w:rFonts w:eastAsia="Arial" w:cs="Arial"/>
          <w:b/>
        </w:rPr>
        <w:tab/>
      </w:r>
      <w:r w:rsidR="008A40A0" w:rsidRPr="001C0609">
        <w:rPr>
          <w:rFonts w:eastAsia="Arial" w:cs="Arial"/>
          <w:b/>
        </w:rPr>
        <w:tab/>
        <w:t>Figura 2 -</w:t>
      </w:r>
      <w:r w:rsidR="008A40A0" w:rsidRPr="001C0609">
        <w:rPr>
          <w:rFonts w:eastAsia="Arial" w:cs="Arial"/>
          <w:b/>
        </w:rPr>
        <w:tab/>
      </w:r>
      <w:r w:rsidR="008A40A0" w:rsidRPr="001C0609">
        <w:rPr>
          <w:rFonts w:eastAsia="Arial" w:cs="Arial"/>
          <w:b/>
        </w:rPr>
        <w:tab/>
      </w:r>
      <w:r w:rsidR="008A40A0" w:rsidRPr="001C0609">
        <w:rPr>
          <w:rFonts w:eastAsia="Arial" w:cs="Arial"/>
          <w:b/>
        </w:rPr>
        <w:tab/>
        <w:t>Figura 3 -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933"/>
        <w:gridCol w:w="2878"/>
      </w:tblGrid>
      <w:tr w:rsidR="00204154" w14:paraId="5CFF6B90" w14:textId="77777777" w:rsidTr="00204154">
        <w:trPr>
          <w:trHeight w:val="5366"/>
        </w:trPr>
        <w:tc>
          <w:tcPr>
            <w:tcW w:w="2831" w:type="dxa"/>
          </w:tcPr>
          <w:p w14:paraId="66F3AB8F" w14:textId="4F468B96" w:rsidR="008A40A0" w:rsidRDefault="00204154">
            <w:pPr>
              <w:spacing w:before="240"/>
              <w:rPr>
                <w:rFonts w:eastAsia="Arial" w:cs="Arial"/>
                <w:b/>
              </w:rPr>
            </w:pPr>
            <w:r>
              <w:rPr>
                <w:rFonts w:eastAsia="Arial" w:cs="Arial"/>
                <w:b/>
                <w:noProof/>
              </w:rPr>
              <w:drawing>
                <wp:inline distT="0" distB="0" distL="0" distR="0" wp14:anchorId="6065D5E1" wp14:editId="68424F33">
                  <wp:extent cx="1701800" cy="33940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1.png"/>
                          <pic:cNvPicPr/>
                        </pic:nvPicPr>
                        <pic:blipFill>
                          <a:blip r:embed="rId45">
                            <a:extLst>
                              <a:ext uri="{28A0092B-C50C-407E-A947-70E740481C1C}">
                                <a14:useLocalDpi xmlns:a14="http://schemas.microsoft.com/office/drawing/2010/main" val="0"/>
                              </a:ext>
                            </a:extLst>
                          </a:blip>
                          <a:stretch>
                            <a:fillRect/>
                          </a:stretch>
                        </pic:blipFill>
                        <pic:spPr>
                          <a:xfrm>
                            <a:off x="0" y="0"/>
                            <a:ext cx="1741134" cy="3472523"/>
                          </a:xfrm>
                          <a:prstGeom prst="rect">
                            <a:avLst/>
                          </a:prstGeom>
                        </pic:spPr>
                      </pic:pic>
                    </a:graphicData>
                  </a:graphic>
                </wp:inline>
              </w:drawing>
            </w:r>
          </w:p>
        </w:tc>
        <w:tc>
          <w:tcPr>
            <w:tcW w:w="2831" w:type="dxa"/>
          </w:tcPr>
          <w:p w14:paraId="2D09788C" w14:textId="5681CB68" w:rsidR="008A40A0" w:rsidRDefault="00204154">
            <w:pPr>
              <w:spacing w:before="240"/>
              <w:rPr>
                <w:rFonts w:eastAsia="Arial" w:cs="Arial"/>
                <w:b/>
              </w:rPr>
            </w:pPr>
            <w:r>
              <w:rPr>
                <w:rFonts w:eastAsia="Arial" w:cs="Arial"/>
                <w:b/>
                <w:noProof/>
              </w:rPr>
              <w:drawing>
                <wp:inline distT="0" distB="0" distL="0" distR="0" wp14:anchorId="4C6533A4" wp14:editId="58451853">
                  <wp:extent cx="1866828" cy="3246120"/>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png"/>
                          <pic:cNvPicPr/>
                        </pic:nvPicPr>
                        <pic:blipFill>
                          <a:blip r:embed="rId46">
                            <a:extLst>
                              <a:ext uri="{28A0092B-C50C-407E-A947-70E740481C1C}">
                                <a14:useLocalDpi xmlns:a14="http://schemas.microsoft.com/office/drawing/2010/main" val="0"/>
                              </a:ext>
                            </a:extLst>
                          </a:blip>
                          <a:stretch>
                            <a:fillRect/>
                          </a:stretch>
                        </pic:blipFill>
                        <pic:spPr>
                          <a:xfrm>
                            <a:off x="0" y="0"/>
                            <a:ext cx="2033587" cy="3536088"/>
                          </a:xfrm>
                          <a:prstGeom prst="rect">
                            <a:avLst/>
                          </a:prstGeom>
                        </pic:spPr>
                      </pic:pic>
                    </a:graphicData>
                  </a:graphic>
                </wp:inline>
              </w:drawing>
            </w:r>
          </w:p>
        </w:tc>
        <w:tc>
          <w:tcPr>
            <w:tcW w:w="2832" w:type="dxa"/>
          </w:tcPr>
          <w:p w14:paraId="5F626667" w14:textId="323B5A9F" w:rsidR="008A40A0" w:rsidRDefault="00204154">
            <w:pPr>
              <w:spacing w:before="240"/>
              <w:rPr>
                <w:rFonts w:eastAsia="Arial" w:cs="Arial"/>
                <w:b/>
              </w:rPr>
            </w:pPr>
            <w:r>
              <w:rPr>
                <w:rFonts w:eastAsia="Arial" w:cs="Arial"/>
                <w:b/>
                <w:noProof/>
              </w:rPr>
              <w:drawing>
                <wp:inline distT="0" distB="0" distL="0" distR="0" wp14:anchorId="2A1040F5" wp14:editId="41732AE2">
                  <wp:extent cx="1825625" cy="3375660"/>
                  <wp:effectExtent l="0" t="0" r="317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png"/>
                          <pic:cNvPicPr/>
                        </pic:nvPicPr>
                        <pic:blipFill>
                          <a:blip r:embed="rId47">
                            <a:extLst>
                              <a:ext uri="{28A0092B-C50C-407E-A947-70E740481C1C}">
                                <a14:useLocalDpi xmlns:a14="http://schemas.microsoft.com/office/drawing/2010/main" val="0"/>
                              </a:ext>
                            </a:extLst>
                          </a:blip>
                          <a:stretch>
                            <a:fillRect/>
                          </a:stretch>
                        </pic:blipFill>
                        <pic:spPr>
                          <a:xfrm>
                            <a:off x="0" y="0"/>
                            <a:ext cx="1868331" cy="3454626"/>
                          </a:xfrm>
                          <a:prstGeom prst="rect">
                            <a:avLst/>
                          </a:prstGeom>
                        </pic:spPr>
                      </pic:pic>
                    </a:graphicData>
                  </a:graphic>
                </wp:inline>
              </w:drawing>
            </w:r>
          </w:p>
        </w:tc>
      </w:tr>
    </w:tbl>
    <w:p w14:paraId="0697B433" w14:textId="6CC33047" w:rsidR="008A40A0" w:rsidRDefault="008A40A0">
      <w:pPr>
        <w:spacing w:before="240" w:after="0" w:line="240" w:lineRule="auto"/>
        <w:rPr>
          <w:rFonts w:eastAsia="Arial" w:cs="Arial"/>
          <w:sz w:val="20"/>
          <w:szCs w:val="20"/>
        </w:rPr>
      </w:pPr>
      <w:r w:rsidRPr="008A40A0">
        <w:rPr>
          <w:rFonts w:eastAsia="Arial" w:cs="Arial"/>
          <w:sz w:val="20"/>
          <w:szCs w:val="20"/>
        </w:rPr>
        <w:t>Fonte_Equipe_03</w:t>
      </w:r>
    </w:p>
    <w:p w14:paraId="2B5E1069" w14:textId="7E1FF749" w:rsidR="008A40A0" w:rsidRPr="001C0609" w:rsidRDefault="008A40A0">
      <w:pPr>
        <w:spacing w:before="240" w:after="0" w:line="240" w:lineRule="auto"/>
        <w:rPr>
          <w:rFonts w:eastAsia="Arial" w:cs="Arial"/>
          <w:b/>
        </w:rPr>
      </w:pPr>
      <w:r w:rsidRPr="001C0609">
        <w:rPr>
          <w:rFonts w:eastAsia="Arial" w:cs="Arial"/>
          <w:b/>
        </w:rPr>
        <w:t>Figura 4 -</w:t>
      </w:r>
      <w:r w:rsidRPr="001C0609">
        <w:rPr>
          <w:rFonts w:eastAsia="Arial" w:cs="Arial"/>
          <w:b/>
        </w:rPr>
        <w:tab/>
      </w:r>
      <w:r w:rsidRPr="001C0609">
        <w:rPr>
          <w:rFonts w:eastAsia="Arial" w:cs="Arial"/>
          <w:b/>
        </w:rPr>
        <w:tab/>
      </w:r>
      <w:r w:rsidRPr="001C0609">
        <w:rPr>
          <w:rFonts w:eastAsia="Arial" w:cs="Arial"/>
          <w:b/>
        </w:rPr>
        <w:tab/>
        <w:t>Figura 5 -</w:t>
      </w:r>
      <w:r w:rsidRPr="001C0609">
        <w:rPr>
          <w:rFonts w:eastAsia="Arial" w:cs="Arial"/>
          <w:b/>
        </w:rPr>
        <w:tab/>
      </w:r>
      <w:r w:rsidRPr="001C0609">
        <w:rPr>
          <w:rFonts w:eastAsia="Arial" w:cs="Arial"/>
          <w:b/>
        </w:rPr>
        <w:tab/>
      </w:r>
      <w:r w:rsidRPr="001C0609">
        <w:rPr>
          <w:rFonts w:eastAsia="Arial" w:cs="Arial"/>
          <w:b/>
        </w:rPr>
        <w:tab/>
        <w:t>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712"/>
        <w:gridCol w:w="2950"/>
      </w:tblGrid>
      <w:tr w:rsidR="00426285" w14:paraId="70BFBC6A" w14:textId="77777777" w:rsidTr="00426285">
        <w:trPr>
          <w:trHeight w:val="4892"/>
        </w:trPr>
        <w:tc>
          <w:tcPr>
            <w:tcW w:w="2831" w:type="dxa"/>
          </w:tcPr>
          <w:p w14:paraId="554EFA3C" w14:textId="3BB71402" w:rsidR="008A40A0" w:rsidRDefault="00426285">
            <w:pPr>
              <w:spacing w:before="240"/>
              <w:rPr>
                <w:rFonts w:eastAsia="Arial" w:cs="Arial"/>
                <w:sz w:val="20"/>
                <w:szCs w:val="20"/>
              </w:rPr>
            </w:pPr>
            <w:r>
              <w:rPr>
                <w:rFonts w:eastAsia="Arial" w:cs="Arial"/>
                <w:b/>
                <w:noProof/>
              </w:rPr>
              <w:drawing>
                <wp:inline distT="0" distB="0" distL="0" distR="0" wp14:anchorId="7987525C" wp14:editId="7BBC8E8B">
                  <wp:extent cx="1682750" cy="294576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4.png"/>
                          <pic:cNvPicPr/>
                        </pic:nvPicPr>
                        <pic:blipFill>
                          <a:blip r:embed="rId48">
                            <a:extLst>
                              <a:ext uri="{28A0092B-C50C-407E-A947-70E740481C1C}">
                                <a14:useLocalDpi xmlns:a14="http://schemas.microsoft.com/office/drawing/2010/main" val="0"/>
                              </a:ext>
                            </a:extLst>
                          </a:blip>
                          <a:stretch>
                            <a:fillRect/>
                          </a:stretch>
                        </pic:blipFill>
                        <pic:spPr>
                          <a:xfrm>
                            <a:off x="0" y="0"/>
                            <a:ext cx="1727707" cy="3024466"/>
                          </a:xfrm>
                          <a:prstGeom prst="rect">
                            <a:avLst/>
                          </a:prstGeom>
                        </pic:spPr>
                      </pic:pic>
                    </a:graphicData>
                  </a:graphic>
                </wp:inline>
              </w:drawing>
            </w:r>
          </w:p>
        </w:tc>
        <w:tc>
          <w:tcPr>
            <w:tcW w:w="2831" w:type="dxa"/>
          </w:tcPr>
          <w:p w14:paraId="51E2A9EF" w14:textId="30DA270D" w:rsidR="008A40A0" w:rsidRDefault="00426285">
            <w:pPr>
              <w:spacing w:before="240"/>
              <w:rPr>
                <w:rFonts w:eastAsia="Arial" w:cs="Arial"/>
                <w:sz w:val="20"/>
                <w:szCs w:val="20"/>
              </w:rPr>
            </w:pPr>
            <w:r>
              <w:rPr>
                <w:rFonts w:eastAsia="Arial" w:cs="Arial"/>
                <w:b/>
                <w:noProof/>
              </w:rPr>
              <w:drawing>
                <wp:inline distT="0" distB="0" distL="0" distR="0" wp14:anchorId="3C18E8BA" wp14:editId="4965EE21">
                  <wp:extent cx="1594963" cy="2757556"/>
                  <wp:effectExtent l="0" t="0" r="5715"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5.png"/>
                          <pic:cNvPicPr/>
                        </pic:nvPicPr>
                        <pic:blipFill>
                          <a:blip r:embed="rId49">
                            <a:extLst>
                              <a:ext uri="{28A0092B-C50C-407E-A947-70E740481C1C}">
                                <a14:useLocalDpi xmlns:a14="http://schemas.microsoft.com/office/drawing/2010/main" val="0"/>
                              </a:ext>
                            </a:extLst>
                          </a:blip>
                          <a:stretch>
                            <a:fillRect/>
                          </a:stretch>
                        </pic:blipFill>
                        <pic:spPr>
                          <a:xfrm>
                            <a:off x="0" y="0"/>
                            <a:ext cx="1647718" cy="2848765"/>
                          </a:xfrm>
                          <a:prstGeom prst="rect">
                            <a:avLst/>
                          </a:prstGeom>
                        </pic:spPr>
                      </pic:pic>
                    </a:graphicData>
                  </a:graphic>
                </wp:inline>
              </w:drawing>
            </w:r>
          </w:p>
        </w:tc>
        <w:tc>
          <w:tcPr>
            <w:tcW w:w="2832" w:type="dxa"/>
          </w:tcPr>
          <w:p w14:paraId="7F9E235E" w14:textId="397DD868" w:rsidR="008A40A0" w:rsidRDefault="00426285">
            <w:pPr>
              <w:spacing w:before="240"/>
              <w:rPr>
                <w:rFonts w:eastAsia="Arial" w:cs="Arial"/>
                <w:sz w:val="20"/>
                <w:szCs w:val="20"/>
              </w:rPr>
            </w:pPr>
            <w:r>
              <w:rPr>
                <w:rFonts w:eastAsia="Arial" w:cs="Arial"/>
                <w:b/>
                <w:noProof/>
              </w:rPr>
              <w:drawing>
                <wp:inline distT="0" distB="0" distL="0" distR="0" wp14:anchorId="2BE3D0C5" wp14:editId="0304A992">
                  <wp:extent cx="1751814" cy="2890971"/>
                  <wp:effectExtent l="0" t="0" r="127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6.png"/>
                          <pic:cNvPicPr/>
                        </pic:nvPicPr>
                        <pic:blipFill>
                          <a:blip r:embed="rId50">
                            <a:extLst>
                              <a:ext uri="{28A0092B-C50C-407E-A947-70E740481C1C}">
                                <a14:useLocalDpi xmlns:a14="http://schemas.microsoft.com/office/drawing/2010/main" val="0"/>
                              </a:ext>
                            </a:extLst>
                          </a:blip>
                          <a:stretch>
                            <a:fillRect/>
                          </a:stretch>
                        </pic:blipFill>
                        <pic:spPr>
                          <a:xfrm>
                            <a:off x="0" y="0"/>
                            <a:ext cx="1811423" cy="2989343"/>
                          </a:xfrm>
                          <a:prstGeom prst="rect">
                            <a:avLst/>
                          </a:prstGeom>
                        </pic:spPr>
                      </pic:pic>
                    </a:graphicData>
                  </a:graphic>
                </wp:inline>
              </w:drawing>
            </w:r>
          </w:p>
        </w:tc>
      </w:tr>
    </w:tbl>
    <w:p w14:paraId="118E8E80" w14:textId="4383D865" w:rsidR="008A40A0" w:rsidRDefault="008A40A0">
      <w:pPr>
        <w:spacing w:before="240" w:after="0" w:line="240" w:lineRule="auto"/>
        <w:rPr>
          <w:rFonts w:eastAsia="Arial" w:cs="Arial"/>
          <w:sz w:val="20"/>
          <w:szCs w:val="20"/>
        </w:rPr>
      </w:pPr>
      <w:r w:rsidRPr="008A40A0">
        <w:rPr>
          <w:rFonts w:eastAsia="Arial" w:cs="Arial"/>
          <w:sz w:val="20"/>
          <w:szCs w:val="20"/>
        </w:rPr>
        <w:t>Fonte_Equipe_03</w:t>
      </w:r>
    </w:p>
    <w:p w14:paraId="66CF8DE8" w14:textId="68ACCC62" w:rsidR="00D45BD3" w:rsidRPr="001B0162" w:rsidRDefault="008A40A0" w:rsidP="00204154">
      <w:pPr>
        <w:rPr>
          <w:rFonts w:eastAsia="Arial" w:cs="Arial"/>
          <w:b/>
        </w:rPr>
      </w:pPr>
      <w:r>
        <w:rPr>
          <w:rFonts w:eastAsia="Arial" w:cs="Arial"/>
          <w:sz w:val="20"/>
          <w:szCs w:val="20"/>
        </w:rPr>
        <w:br w:type="page"/>
      </w:r>
      <w:r w:rsidRPr="001B0162">
        <w:rPr>
          <w:rFonts w:eastAsia="Arial" w:cs="Arial"/>
          <w:b/>
        </w:rPr>
        <w:lastRenderedPageBreak/>
        <w:t>Figura 7 -</w:t>
      </w:r>
      <w:r w:rsidR="00204154" w:rsidRPr="001B0162">
        <w:rPr>
          <w:rFonts w:eastAsia="Arial" w:cs="Arial"/>
          <w:b/>
        </w:rPr>
        <w:tab/>
      </w:r>
      <w:r w:rsidR="00204154" w:rsidRPr="001B0162">
        <w:rPr>
          <w:rFonts w:eastAsia="Arial" w:cs="Arial"/>
          <w:b/>
        </w:rPr>
        <w:tab/>
      </w:r>
      <w:r w:rsidR="00204154" w:rsidRPr="001B0162">
        <w:rPr>
          <w:rFonts w:eastAsia="Arial" w:cs="Arial"/>
          <w:b/>
        </w:rPr>
        <w:tab/>
        <w:t>Figura 8 -</w:t>
      </w:r>
      <w:r w:rsidR="00204154" w:rsidRPr="001B0162">
        <w:rPr>
          <w:rFonts w:eastAsia="Arial" w:cs="Arial"/>
          <w:b/>
        </w:rPr>
        <w:tab/>
      </w:r>
      <w:r w:rsidR="00204154" w:rsidRPr="001B0162">
        <w:rPr>
          <w:rFonts w:eastAsia="Arial" w:cs="Arial"/>
          <w:b/>
        </w:rPr>
        <w:tab/>
      </w:r>
      <w:r w:rsidR="00204154" w:rsidRPr="001B0162">
        <w:rPr>
          <w:rFonts w:eastAsia="Arial" w:cs="Arial"/>
          <w:b/>
        </w:rPr>
        <w:tab/>
        <w:t>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4"/>
        <w:gridCol w:w="2885"/>
        <w:gridCol w:w="2855"/>
      </w:tblGrid>
      <w:tr w:rsidR="00426285" w14:paraId="3F561D12" w14:textId="77777777" w:rsidTr="00426285">
        <w:trPr>
          <w:trHeight w:val="5144"/>
        </w:trPr>
        <w:tc>
          <w:tcPr>
            <w:tcW w:w="2831" w:type="dxa"/>
          </w:tcPr>
          <w:p w14:paraId="7B973BBD" w14:textId="00B9CED9" w:rsidR="008A40A0" w:rsidRDefault="00426285">
            <w:pPr>
              <w:spacing w:before="240"/>
              <w:rPr>
                <w:rFonts w:eastAsia="Arial" w:cs="Arial"/>
                <w:sz w:val="20"/>
                <w:szCs w:val="20"/>
              </w:rPr>
            </w:pPr>
            <w:r>
              <w:rPr>
                <w:rFonts w:eastAsia="Arial" w:cs="Arial"/>
                <w:b/>
                <w:noProof/>
              </w:rPr>
              <w:drawing>
                <wp:inline distT="0" distB="0" distL="0" distR="0" wp14:anchorId="73411067" wp14:editId="083578B1">
                  <wp:extent cx="1610306" cy="2987675"/>
                  <wp:effectExtent l="0" t="0" r="9525"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7.png"/>
                          <pic:cNvPicPr/>
                        </pic:nvPicPr>
                        <pic:blipFill>
                          <a:blip r:embed="rId51">
                            <a:extLst>
                              <a:ext uri="{28A0092B-C50C-407E-A947-70E740481C1C}">
                                <a14:useLocalDpi xmlns:a14="http://schemas.microsoft.com/office/drawing/2010/main" val="0"/>
                              </a:ext>
                            </a:extLst>
                          </a:blip>
                          <a:stretch>
                            <a:fillRect/>
                          </a:stretch>
                        </pic:blipFill>
                        <pic:spPr>
                          <a:xfrm>
                            <a:off x="0" y="0"/>
                            <a:ext cx="1649242" cy="3059915"/>
                          </a:xfrm>
                          <a:prstGeom prst="rect">
                            <a:avLst/>
                          </a:prstGeom>
                        </pic:spPr>
                      </pic:pic>
                    </a:graphicData>
                  </a:graphic>
                </wp:inline>
              </w:drawing>
            </w:r>
          </w:p>
        </w:tc>
        <w:tc>
          <w:tcPr>
            <w:tcW w:w="2831" w:type="dxa"/>
          </w:tcPr>
          <w:p w14:paraId="73DBC562" w14:textId="4E429DFB" w:rsidR="008A40A0" w:rsidRDefault="00426285">
            <w:pPr>
              <w:spacing w:before="240"/>
              <w:rPr>
                <w:rFonts w:eastAsia="Arial" w:cs="Arial"/>
                <w:sz w:val="20"/>
                <w:szCs w:val="20"/>
              </w:rPr>
            </w:pPr>
            <w:r>
              <w:rPr>
                <w:rFonts w:eastAsia="Arial" w:cs="Arial"/>
                <w:b/>
                <w:noProof/>
              </w:rPr>
              <w:drawing>
                <wp:inline distT="0" distB="0" distL="0" distR="0" wp14:anchorId="6CB38A23" wp14:editId="530FFBDB">
                  <wp:extent cx="1695841" cy="30194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8.png"/>
                          <pic:cNvPicPr/>
                        </pic:nvPicPr>
                        <pic:blipFill>
                          <a:blip r:embed="rId52">
                            <a:extLst>
                              <a:ext uri="{28A0092B-C50C-407E-A947-70E740481C1C}">
                                <a14:useLocalDpi xmlns:a14="http://schemas.microsoft.com/office/drawing/2010/main" val="0"/>
                              </a:ext>
                            </a:extLst>
                          </a:blip>
                          <a:stretch>
                            <a:fillRect/>
                          </a:stretch>
                        </pic:blipFill>
                        <pic:spPr>
                          <a:xfrm>
                            <a:off x="0" y="0"/>
                            <a:ext cx="1734772" cy="3088741"/>
                          </a:xfrm>
                          <a:prstGeom prst="rect">
                            <a:avLst/>
                          </a:prstGeom>
                        </pic:spPr>
                      </pic:pic>
                    </a:graphicData>
                  </a:graphic>
                </wp:inline>
              </w:drawing>
            </w:r>
          </w:p>
        </w:tc>
        <w:tc>
          <w:tcPr>
            <w:tcW w:w="2832" w:type="dxa"/>
          </w:tcPr>
          <w:p w14:paraId="51302707" w14:textId="1E6A05B7" w:rsidR="008A40A0" w:rsidRDefault="00426285">
            <w:pPr>
              <w:spacing w:before="240"/>
              <w:rPr>
                <w:rFonts w:eastAsia="Arial" w:cs="Arial"/>
                <w:sz w:val="20"/>
                <w:szCs w:val="20"/>
              </w:rPr>
            </w:pPr>
            <w:r>
              <w:rPr>
                <w:rFonts w:eastAsia="Arial" w:cs="Arial"/>
                <w:b/>
                <w:noProof/>
              </w:rPr>
              <w:drawing>
                <wp:inline distT="0" distB="0" distL="0" distR="0" wp14:anchorId="6469FD9E" wp14:editId="44AA0E41">
                  <wp:extent cx="1674934" cy="2927350"/>
                  <wp:effectExtent l="0" t="0" r="1905"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9.png"/>
                          <pic:cNvPicPr/>
                        </pic:nvPicPr>
                        <pic:blipFill>
                          <a:blip r:embed="rId53">
                            <a:extLst>
                              <a:ext uri="{28A0092B-C50C-407E-A947-70E740481C1C}">
                                <a14:useLocalDpi xmlns:a14="http://schemas.microsoft.com/office/drawing/2010/main" val="0"/>
                              </a:ext>
                            </a:extLst>
                          </a:blip>
                          <a:stretch>
                            <a:fillRect/>
                          </a:stretch>
                        </pic:blipFill>
                        <pic:spPr>
                          <a:xfrm>
                            <a:off x="0" y="0"/>
                            <a:ext cx="1740360" cy="3041698"/>
                          </a:xfrm>
                          <a:prstGeom prst="rect">
                            <a:avLst/>
                          </a:prstGeom>
                        </pic:spPr>
                      </pic:pic>
                    </a:graphicData>
                  </a:graphic>
                </wp:inline>
              </w:drawing>
            </w:r>
          </w:p>
        </w:tc>
      </w:tr>
    </w:tbl>
    <w:p w14:paraId="226EFAA8" w14:textId="10678047" w:rsidR="008A40A0" w:rsidRDefault="00204154">
      <w:pPr>
        <w:spacing w:before="240" w:after="0" w:line="240" w:lineRule="auto"/>
        <w:rPr>
          <w:rFonts w:eastAsia="Arial" w:cs="Arial"/>
          <w:sz w:val="20"/>
          <w:szCs w:val="20"/>
        </w:rPr>
      </w:pPr>
      <w:r>
        <w:rPr>
          <w:rFonts w:eastAsia="Arial" w:cs="Arial"/>
          <w:sz w:val="20"/>
          <w:szCs w:val="20"/>
        </w:rPr>
        <w:t>Fonte_Equipe_03</w:t>
      </w:r>
    </w:p>
    <w:p w14:paraId="6DB0E341" w14:textId="5E2994FE" w:rsidR="00204154" w:rsidRPr="001B0162" w:rsidRDefault="00204154">
      <w:pPr>
        <w:spacing w:before="240" w:after="0" w:line="240" w:lineRule="auto"/>
        <w:rPr>
          <w:rFonts w:eastAsia="Arial" w:cs="Arial"/>
          <w:b/>
        </w:rPr>
      </w:pPr>
      <w:r w:rsidRPr="001B0162">
        <w:rPr>
          <w:rFonts w:eastAsia="Arial" w:cs="Arial"/>
          <w:b/>
        </w:rPr>
        <w:t>Figura 10 -</w:t>
      </w:r>
      <w:r w:rsidRPr="001B0162">
        <w:rPr>
          <w:rFonts w:eastAsia="Arial" w:cs="Arial"/>
          <w:b/>
        </w:rPr>
        <w:tab/>
      </w:r>
      <w:r w:rsidRPr="001B0162">
        <w:rPr>
          <w:rFonts w:eastAsia="Arial" w:cs="Arial"/>
          <w:b/>
        </w:rPr>
        <w:tab/>
      </w:r>
      <w:r w:rsidRPr="001B0162">
        <w:rPr>
          <w:rFonts w:eastAsia="Arial" w:cs="Arial"/>
          <w:b/>
        </w:rPr>
        <w:tab/>
        <w:t>Figura 11-</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3007"/>
        <w:gridCol w:w="2641"/>
      </w:tblGrid>
      <w:tr w:rsidR="00426285" w14:paraId="76AE0DFA" w14:textId="77777777" w:rsidTr="00426285">
        <w:trPr>
          <w:trHeight w:val="4821"/>
        </w:trPr>
        <w:tc>
          <w:tcPr>
            <w:tcW w:w="2831" w:type="dxa"/>
          </w:tcPr>
          <w:p w14:paraId="184129FD" w14:textId="6BD170D5" w:rsidR="00204154" w:rsidRDefault="00426285">
            <w:pPr>
              <w:spacing w:before="240"/>
              <w:rPr>
                <w:rFonts w:eastAsia="Arial" w:cs="Arial"/>
                <w:sz w:val="20"/>
                <w:szCs w:val="20"/>
              </w:rPr>
            </w:pPr>
            <w:r>
              <w:rPr>
                <w:rFonts w:eastAsia="Arial" w:cs="Arial"/>
                <w:b/>
                <w:noProof/>
              </w:rPr>
              <w:drawing>
                <wp:inline distT="0" distB="0" distL="0" distR="0" wp14:anchorId="5CE27AFC" wp14:editId="5940ABF6">
                  <wp:extent cx="1676400" cy="283481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10.png"/>
                          <pic:cNvPicPr/>
                        </pic:nvPicPr>
                        <pic:blipFill>
                          <a:blip r:embed="rId54">
                            <a:extLst>
                              <a:ext uri="{28A0092B-C50C-407E-A947-70E740481C1C}">
                                <a14:useLocalDpi xmlns:a14="http://schemas.microsoft.com/office/drawing/2010/main" val="0"/>
                              </a:ext>
                            </a:extLst>
                          </a:blip>
                          <a:stretch>
                            <a:fillRect/>
                          </a:stretch>
                        </pic:blipFill>
                        <pic:spPr>
                          <a:xfrm>
                            <a:off x="0" y="0"/>
                            <a:ext cx="1721700" cy="2911414"/>
                          </a:xfrm>
                          <a:prstGeom prst="rect">
                            <a:avLst/>
                          </a:prstGeom>
                        </pic:spPr>
                      </pic:pic>
                    </a:graphicData>
                  </a:graphic>
                </wp:inline>
              </w:drawing>
            </w:r>
          </w:p>
        </w:tc>
        <w:tc>
          <w:tcPr>
            <w:tcW w:w="2831" w:type="dxa"/>
          </w:tcPr>
          <w:p w14:paraId="16F4A049" w14:textId="2851BB16" w:rsidR="00204154" w:rsidRDefault="00426285">
            <w:pPr>
              <w:spacing w:before="240"/>
              <w:rPr>
                <w:rFonts w:eastAsia="Arial" w:cs="Arial"/>
                <w:sz w:val="20"/>
                <w:szCs w:val="20"/>
              </w:rPr>
            </w:pPr>
            <w:r>
              <w:rPr>
                <w:rFonts w:eastAsia="Arial" w:cs="Arial"/>
                <w:b/>
                <w:noProof/>
              </w:rPr>
              <w:drawing>
                <wp:inline distT="0" distB="0" distL="0" distR="0" wp14:anchorId="62830252" wp14:editId="6034CC25">
                  <wp:extent cx="1772791" cy="265468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11.png"/>
                          <pic:cNvPicPr/>
                        </pic:nvPicPr>
                        <pic:blipFill>
                          <a:blip r:embed="rId55">
                            <a:extLst>
                              <a:ext uri="{28A0092B-C50C-407E-A947-70E740481C1C}">
                                <a14:useLocalDpi xmlns:a14="http://schemas.microsoft.com/office/drawing/2010/main" val="0"/>
                              </a:ext>
                            </a:extLst>
                          </a:blip>
                          <a:stretch>
                            <a:fillRect/>
                          </a:stretch>
                        </pic:blipFill>
                        <pic:spPr>
                          <a:xfrm>
                            <a:off x="0" y="0"/>
                            <a:ext cx="1807124" cy="2706098"/>
                          </a:xfrm>
                          <a:prstGeom prst="rect">
                            <a:avLst/>
                          </a:prstGeom>
                        </pic:spPr>
                      </pic:pic>
                    </a:graphicData>
                  </a:graphic>
                </wp:inline>
              </w:drawing>
            </w:r>
          </w:p>
        </w:tc>
        <w:tc>
          <w:tcPr>
            <w:tcW w:w="2832" w:type="dxa"/>
          </w:tcPr>
          <w:p w14:paraId="41B5CE09" w14:textId="77777777" w:rsidR="00204154" w:rsidRDefault="00204154">
            <w:pPr>
              <w:spacing w:before="240"/>
              <w:rPr>
                <w:rFonts w:eastAsia="Arial" w:cs="Arial"/>
                <w:sz w:val="20"/>
                <w:szCs w:val="20"/>
              </w:rPr>
            </w:pPr>
          </w:p>
        </w:tc>
      </w:tr>
    </w:tbl>
    <w:p w14:paraId="2BEA2FAB" w14:textId="156F1673" w:rsidR="00204154" w:rsidRDefault="00204154">
      <w:pPr>
        <w:spacing w:before="240" w:after="0" w:line="240" w:lineRule="auto"/>
        <w:rPr>
          <w:rFonts w:eastAsia="Arial" w:cs="Arial"/>
          <w:sz w:val="20"/>
          <w:szCs w:val="20"/>
        </w:rPr>
      </w:pPr>
      <w:r>
        <w:rPr>
          <w:rFonts w:eastAsia="Arial" w:cs="Arial"/>
          <w:sz w:val="20"/>
          <w:szCs w:val="20"/>
        </w:rPr>
        <w:t>Fonte_Equipe_03</w:t>
      </w:r>
    </w:p>
    <w:p w14:paraId="58A68D35" w14:textId="77777777" w:rsidR="00426285" w:rsidRDefault="00426285">
      <w:pPr>
        <w:rPr>
          <w:rFonts w:eastAsia="Arial" w:cs="Arial"/>
          <w:sz w:val="20"/>
          <w:szCs w:val="20"/>
        </w:rPr>
      </w:pPr>
      <w:r>
        <w:rPr>
          <w:rFonts w:eastAsia="Arial" w:cs="Arial"/>
          <w:sz w:val="20"/>
          <w:szCs w:val="20"/>
        </w:rPr>
        <w:br w:type="page"/>
      </w:r>
    </w:p>
    <w:p w14:paraId="46F14FC5" w14:textId="45FEBD07" w:rsidR="00D45BD3" w:rsidRPr="00426285" w:rsidRDefault="00D26077" w:rsidP="00426285">
      <w:pPr>
        <w:pStyle w:val="Ttulo2"/>
        <w:rPr>
          <w:rFonts w:ascii="Arial" w:eastAsia="Arial" w:hAnsi="Arial" w:cs="Arial"/>
          <w:b/>
          <w:color w:val="auto"/>
          <w:sz w:val="20"/>
          <w:szCs w:val="20"/>
        </w:rPr>
      </w:pPr>
      <w:bookmarkStart w:id="43" w:name="_Toc215050780"/>
      <w:r w:rsidRPr="00426285">
        <w:rPr>
          <w:rFonts w:ascii="Arial" w:hAnsi="Arial" w:cs="Arial"/>
          <w:b/>
          <w:color w:val="auto"/>
        </w:rPr>
        <w:lastRenderedPageBreak/>
        <w:t xml:space="preserve">Prototipagem - De alta definição (Interativo – Usar o </w:t>
      </w:r>
      <w:proofErr w:type="spellStart"/>
      <w:r w:rsidRPr="00426285">
        <w:rPr>
          <w:rFonts w:ascii="Arial" w:hAnsi="Arial" w:cs="Arial"/>
          <w:b/>
          <w:color w:val="auto"/>
        </w:rPr>
        <w:t>Figma</w:t>
      </w:r>
      <w:proofErr w:type="spellEnd"/>
      <w:r w:rsidRPr="00426285">
        <w:rPr>
          <w:rFonts w:ascii="Arial" w:hAnsi="Arial" w:cs="Arial"/>
          <w:b/>
          <w:color w:val="auto"/>
        </w:rPr>
        <w:t>)</w:t>
      </w:r>
      <w:bookmarkEnd w:id="43"/>
    </w:p>
    <w:p w14:paraId="5311FEFD" w14:textId="6DA0397F" w:rsidR="001F6C84" w:rsidRDefault="001B0162">
      <w:pPr>
        <w:spacing w:before="240" w:after="0" w:line="240" w:lineRule="auto"/>
        <w:rPr>
          <w:rFonts w:eastAsia="Arial" w:cs="Arial"/>
          <w:b/>
        </w:rPr>
      </w:pPr>
      <w:r>
        <w:rPr>
          <w:rFonts w:eastAsia="Arial" w:cs="Arial"/>
          <w:b/>
        </w:rPr>
        <w:t xml:space="preserve"> </w:t>
      </w:r>
      <w:r w:rsidR="001F6C84">
        <w:rPr>
          <w:rFonts w:eastAsia="Arial" w:cs="Arial"/>
          <w:b/>
        </w:rPr>
        <w:t xml:space="preserve">Figura 1 </w:t>
      </w:r>
      <w:r w:rsidR="00D45BD3">
        <w:rPr>
          <w:rFonts w:eastAsia="Arial" w:cs="Arial"/>
          <w:b/>
        </w:rPr>
        <w:t>-</w:t>
      </w:r>
      <w:r w:rsidR="004550F7">
        <w:rPr>
          <w:rFonts w:eastAsia="Arial" w:cs="Arial"/>
          <w:b/>
        </w:rPr>
        <w:tab/>
      </w:r>
      <w:r w:rsidR="004550F7">
        <w:rPr>
          <w:rFonts w:eastAsia="Arial" w:cs="Arial"/>
          <w:b/>
        </w:rPr>
        <w:tab/>
      </w:r>
      <w:r w:rsidR="004550F7">
        <w:rPr>
          <w:rFonts w:eastAsia="Arial" w:cs="Arial"/>
          <w:b/>
        </w:rPr>
        <w:tab/>
      </w:r>
      <w:r>
        <w:rPr>
          <w:rFonts w:eastAsia="Arial" w:cs="Arial"/>
          <w:b/>
        </w:rPr>
        <w:t xml:space="preserve"> </w:t>
      </w:r>
      <w:r w:rsidR="004550F7">
        <w:rPr>
          <w:rFonts w:eastAsia="Arial" w:cs="Arial"/>
          <w:b/>
        </w:rPr>
        <w:t>Figura 2 -</w:t>
      </w:r>
      <w:r w:rsidR="004550F7">
        <w:rPr>
          <w:rFonts w:eastAsia="Arial" w:cs="Arial"/>
          <w:b/>
        </w:rPr>
        <w:tab/>
      </w:r>
      <w:r w:rsidR="004550F7">
        <w:rPr>
          <w:rFonts w:eastAsia="Arial" w:cs="Arial"/>
          <w:b/>
        </w:rPr>
        <w:tab/>
      </w:r>
      <w:r>
        <w:rPr>
          <w:rFonts w:eastAsia="Arial" w:cs="Arial"/>
          <w:b/>
        </w:rPr>
        <w:t xml:space="preserve">       </w:t>
      </w:r>
      <w:r w:rsidR="004550F7">
        <w:rPr>
          <w:rFonts w:eastAsia="Arial" w:cs="Arial"/>
          <w:b/>
        </w:rPr>
        <w:t>Figura 3 -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2"/>
        <w:gridCol w:w="2799"/>
        <w:gridCol w:w="2983"/>
      </w:tblGrid>
      <w:tr w:rsidR="001B0162" w14:paraId="2EBF47F9" w14:textId="77777777" w:rsidTr="00012A7D">
        <w:trPr>
          <w:trHeight w:val="5507"/>
        </w:trPr>
        <w:tc>
          <w:tcPr>
            <w:tcW w:w="2831" w:type="dxa"/>
          </w:tcPr>
          <w:p w14:paraId="32AB03D7" w14:textId="0B3DA71F" w:rsidR="004550F7" w:rsidRDefault="003053B6" w:rsidP="00BB4992">
            <w:r>
              <w:rPr>
                <w:noProof/>
              </w:rPr>
              <w:drawing>
                <wp:inline distT="0" distB="0" distL="0" distR="0" wp14:anchorId="57410C5A" wp14:editId="73445D99">
                  <wp:extent cx="1625600" cy="35179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7).png"/>
                          <pic:cNvPicPr/>
                        </pic:nvPicPr>
                        <pic:blipFill>
                          <a:blip r:embed="rId56">
                            <a:extLst>
                              <a:ext uri="{28A0092B-C50C-407E-A947-70E740481C1C}">
                                <a14:useLocalDpi xmlns:a14="http://schemas.microsoft.com/office/drawing/2010/main" val="0"/>
                              </a:ext>
                            </a:extLst>
                          </a:blip>
                          <a:stretch>
                            <a:fillRect/>
                          </a:stretch>
                        </pic:blipFill>
                        <pic:spPr>
                          <a:xfrm>
                            <a:off x="0" y="0"/>
                            <a:ext cx="1662914" cy="3598650"/>
                          </a:xfrm>
                          <a:prstGeom prst="rect">
                            <a:avLst/>
                          </a:prstGeom>
                        </pic:spPr>
                      </pic:pic>
                    </a:graphicData>
                  </a:graphic>
                </wp:inline>
              </w:drawing>
            </w:r>
          </w:p>
        </w:tc>
        <w:tc>
          <w:tcPr>
            <w:tcW w:w="2831" w:type="dxa"/>
          </w:tcPr>
          <w:p w14:paraId="65BF1E9A" w14:textId="017DE6DD" w:rsidR="004550F7" w:rsidRDefault="001B0162" w:rsidP="00BB4992">
            <w:r>
              <w:rPr>
                <w:noProof/>
              </w:rPr>
              <w:drawing>
                <wp:inline distT="0" distB="0" distL="0" distR="0" wp14:anchorId="560E6DEC" wp14:editId="2330F2F3">
                  <wp:extent cx="1669415" cy="3499757"/>
                  <wp:effectExtent l="0" t="0" r="6985"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8).png"/>
                          <pic:cNvPicPr/>
                        </pic:nvPicPr>
                        <pic:blipFill>
                          <a:blip r:embed="rId57">
                            <a:extLst>
                              <a:ext uri="{28A0092B-C50C-407E-A947-70E740481C1C}">
                                <a14:useLocalDpi xmlns:a14="http://schemas.microsoft.com/office/drawing/2010/main" val="0"/>
                              </a:ext>
                            </a:extLst>
                          </a:blip>
                          <a:stretch>
                            <a:fillRect/>
                          </a:stretch>
                        </pic:blipFill>
                        <pic:spPr>
                          <a:xfrm>
                            <a:off x="0" y="0"/>
                            <a:ext cx="1726386" cy="3619190"/>
                          </a:xfrm>
                          <a:prstGeom prst="rect">
                            <a:avLst/>
                          </a:prstGeom>
                        </pic:spPr>
                      </pic:pic>
                    </a:graphicData>
                  </a:graphic>
                </wp:inline>
              </w:drawing>
            </w:r>
          </w:p>
        </w:tc>
        <w:tc>
          <w:tcPr>
            <w:tcW w:w="2832" w:type="dxa"/>
          </w:tcPr>
          <w:p w14:paraId="7005EF6E" w14:textId="516FD479" w:rsidR="004550F7" w:rsidRDefault="001B0162" w:rsidP="00BB4992">
            <w:r>
              <w:rPr>
                <w:noProof/>
              </w:rPr>
              <w:drawing>
                <wp:inline distT="0" distB="0" distL="0" distR="0" wp14:anchorId="4A37118E" wp14:editId="77B9B077">
                  <wp:extent cx="1795780" cy="353241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Tela (29).png"/>
                          <pic:cNvPicPr/>
                        </pic:nvPicPr>
                        <pic:blipFill>
                          <a:blip r:embed="rId58">
                            <a:extLst>
                              <a:ext uri="{28A0092B-C50C-407E-A947-70E740481C1C}">
                                <a14:useLocalDpi xmlns:a14="http://schemas.microsoft.com/office/drawing/2010/main" val="0"/>
                              </a:ext>
                            </a:extLst>
                          </a:blip>
                          <a:stretch>
                            <a:fillRect/>
                          </a:stretch>
                        </pic:blipFill>
                        <pic:spPr>
                          <a:xfrm>
                            <a:off x="0" y="0"/>
                            <a:ext cx="1833092" cy="3605809"/>
                          </a:xfrm>
                          <a:prstGeom prst="rect">
                            <a:avLst/>
                          </a:prstGeom>
                        </pic:spPr>
                      </pic:pic>
                    </a:graphicData>
                  </a:graphic>
                </wp:inline>
              </w:drawing>
            </w:r>
          </w:p>
        </w:tc>
      </w:tr>
    </w:tbl>
    <w:p w14:paraId="72C859B1" w14:textId="0B4CCC07" w:rsidR="00BB4992" w:rsidRDefault="004550F7" w:rsidP="00BB4992">
      <w:r>
        <w:t>Fonte_Equipe_03</w:t>
      </w:r>
    </w:p>
    <w:p w14:paraId="1C3BEDEE" w14:textId="5DC0F502" w:rsidR="004550F7" w:rsidRPr="001B0162" w:rsidRDefault="004550F7" w:rsidP="00BB4992">
      <w:pPr>
        <w:rPr>
          <w:b/>
        </w:rPr>
      </w:pPr>
      <w:r w:rsidRPr="001B0162">
        <w:rPr>
          <w:b/>
        </w:rPr>
        <w:t>Figura 4 -</w:t>
      </w:r>
      <w:r w:rsidRPr="001B0162">
        <w:rPr>
          <w:b/>
        </w:rPr>
        <w:tab/>
      </w:r>
      <w:r w:rsidRPr="001B0162">
        <w:rPr>
          <w:b/>
        </w:rPr>
        <w:tab/>
      </w:r>
      <w:r w:rsidRPr="001B0162">
        <w:rPr>
          <w:b/>
        </w:rPr>
        <w:tab/>
        <w:t>Figura 5 -</w:t>
      </w:r>
      <w:r w:rsidRPr="001B0162">
        <w:rPr>
          <w:b/>
        </w:rPr>
        <w:tab/>
      </w:r>
      <w:r w:rsidRPr="001B0162">
        <w:rPr>
          <w:b/>
        </w:rPr>
        <w:tab/>
      </w:r>
      <w:r w:rsidRPr="001B0162">
        <w:rPr>
          <w:b/>
        </w:rPr>
        <w:tab/>
        <w:t>Figura 6 -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2A7D" w14:paraId="53715C13" w14:textId="77777777" w:rsidTr="00012A7D">
        <w:trPr>
          <w:trHeight w:val="5548"/>
        </w:trPr>
        <w:tc>
          <w:tcPr>
            <w:tcW w:w="2831" w:type="dxa"/>
          </w:tcPr>
          <w:p w14:paraId="23C94E56" w14:textId="09ABCCAD" w:rsidR="004550F7" w:rsidRDefault="00012A7D" w:rsidP="00BB4992">
            <w:r>
              <w:rPr>
                <w:noProof/>
              </w:rPr>
              <w:drawing>
                <wp:inline distT="0" distB="0" distL="0" distR="0" wp14:anchorId="1ED7BF66" wp14:editId="7EA72A26">
                  <wp:extent cx="1573856" cy="3575051"/>
                  <wp:effectExtent l="0" t="0" r="762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30).png"/>
                          <pic:cNvPicPr/>
                        </pic:nvPicPr>
                        <pic:blipFill>
                          <a:blip r:embed="rId59">
                            <a:extLst>
                              <a:ext uri="{28A0092B-C50C-407E-A947-70E740481C1C}">
                                <a14:useLocalDpi xmlns:a14="http://schemas.microsoft.com/office/drawing/2010/main" val="0"/>
                              </a:ext>
                            </a:extLst>
                          </a:blip>
                          <a:stretch>
                            <a:fillRect/>
                          </a:stretch>
                        </pic:blipFill>
                        <pic:spPr>
                          <a:xfrm>
                            <a:off x="0" y="0"/>
                            <a:ext cx="1615244" cy="3669064"/>
                          </a:xfrm>
                          <a:prstGeom prst="rect">
                            <a:avLst/>
                          </a:prstGeom>
                        </pic:spPr>
                      </pic:pic>
                    </a:graphicData>
                  </a:graphic>
                </wp:inline>
              </w:drawing>
            </w:r>
          </w:p>
        </w:tc>
        <w:tc>
          <w:tcPr>
            <w:tcW w:w="2831" w:type="dxa"/>
          </w:tcPr>
          <w:p w14:paraId="7CCF0D29" w14:textId="5418D553" w:rsidR="004550F7" w:rsidRDefault="00012A7D" w:rsidP="00BB4992">
            <w:r>
              <w:rPr>
                <w:noProof/>
              </w:rPr>
              <w:drawing>
                <wp:inline distT="0" distB="0" distL="0" distR="0" wp14:anchorId="57BCA9F1" wp14:editId="2A849BCA">
                  <wp:extent cx="1593511" cy="3577590"/>
                  <wp:effectExtent l="0" t="0" r="698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31).png"/>
                          <pic:cNvPicPr/>
                        </pic:nvPicPr>
                        <pic:blipFill>
                          <a:blip r:embed="rId60">
                            <a:extLst>
                              <a:ext uri="{28A0092B-C50C-407E-A947-70E740481C1C}">
                                <a14:useLocalDpi xmlns:a14="http://schemas.microsoft.com/office/drawing/2010/main" val="0"/>
                              </a:ext>
                            </a:extLst>
                          </a:blip>
                          <a:stretch>
                            <a:fillRect/>
                          </a:stretch>
                        </pic:blipFill>
                        <pic:spPr>
                          <a:xfrm>
                            <a:off x="0" y="0"/>
                            <a:ext cx="1669066" cy="3747219"/>
                          </a:xfrm>
                          <a:prstGeom prst="rect">
                            <a:avLst/>
                          </a:prstGeom>
                        </pic:spPr>
                      </pic:pic>
                    </a:graphicData>
                  </a:graphic>
                </wp:inline>
              </w:drawing>
            </w:r>
          </w:p>
        </w:tc>
        <w:tc>
          <w:tcPr>
            <w:tcW w:w="2832" w:type="dxa"/>
          </w:tcPr>
          <w:p w14:paraId="2E38C885" w14:textId="4CFA9CFC" w:rsidR="004550F7" w:rsidRDefault="00012A7D" w:rsidP="00BB4992">
            <w:r>
              <w:rPr>
                <w:noProof/>
              </w:rPr>
              <w:drawing>
                <wp:inline distT="0" distB="0" distL="0" distR="0" wp14:anchorId="45654198" wp14:editId="1C5A6601">
                  <wp:extent cx="1555750" cy="3581357"/>
                  <wp:effectExtent l="0" t="0" r="635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32).png"/>
                          <pic:cNvPicPr/>
                        </pic:nvPicPr>
                        <pic:blipFill>
                          <a:blip r:embed="rId61">
                            <a:extLst>
                              <a:ext uri="{28A0092B-C50C-407E-A947-70E740481C1C}">
                                <a14:useLocalDpi xmlns:a14="http://schemas.microsoft.com/office/drawing/2010/main" val="0"/>
                              </a:ext>
                            </a:extLst>
                          </a:blip>
                          <a:stretch>
                            <a:fillRect/>
                          </a:stretch>
                        </pic:blipFill>
                        <pic:spPr>
                          <a:xfrm>
                            <a:off x="0" y="0"/>
                            <a:ext cx="1594099" cy="3669638"/>
                          </a:xfrm>
                          <a:prstGeom prst="rect">
                            <a:avLst/>
                          </a:prstGeom>
                        </pic:spPr>
                      </pic:pic>
                    </a:graphicData>
                  </a:graphic>
                </wp:inline>
              </w:drawing>
            </w:r>
          </w:p>
        </w:tc>
      </w:tr>
    </w:tbl>
    <w:p w14:paraId="66BBD9AB" w14:textId="777C3C9C" w:rsidR="004550F7" w:rsidRDefault="004550F7" w:rsidP="00BB4992">
      <w:r>
        <w:t>Fonte_Equipe_03</w:t>
      </w:r>
    </w:p>
    <w:p w14:paraId="742E2993" w14:textId="77777777" w:rsidR="004550F7" w:rsidRDefault="004550F7">
      <w:r>
        <w:br w:type="page"/>
      </w:r>
    </w:p>
    <w:p w14:paraId="6B60B13C" w14:textId="29A91621" w:rsidR="004550F7" w:rsidRPr="001B0162" w:rsidRDefault="004550F7" w:rsidP="00BB4992">
      <w:pPr>
        <w:rPr>
          <w:b/>
        </w:rPr>
      </w:pPr>
      <w:r w:rsidRPr="001B0162">
        <w:rPr>
          <w:b/>
        </w:rPr>
        <w:lastRenderedPageBreak/>
        <w:t>Figura 7 -</w:t>
      </w:r>
      <w:r w:rsidRPr="001B0162">
        <w:rPr>
          <w:b/>
        </w:rPr>
        <w:tab/>
      </w:r>
      <w:r w:rsidRPr="001B0162">
        <w:rPr>
          <w:b/>
        </w:rPr>
        <w:tab/>
      </w:r>
      <w:r w:rsidRPr="001B0162">
        <w:rPr>
          <w:b/>
        </w:rPr>
        <w:tab/>
        <w:t>Figura 8 -</w:t>
      </w:r>
      <w:r w:rsidRPr="001B0162">
        <w:rPr>
          <w:b/>
        </w:rPr>
        <w:tab/>
      </w:r>
      <w:r w:rsidRPr="001B0162">
        <w:rPr>
          <w:b/>
        </w:rPr>
        <w:tab/>
      </w:r>
      <w:r w:rsidRPr="001B0162">
        <w:rPr>
          <w:b/>
        </w:rPr>
        <w:tab/>
        <w:t>Figura 9 -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12A7D" w14:paraId="1DF09566" w14:textId="77777777" w:rsidTr="00012A7D">
        <w:trPr>
          <w:trHeight w:val="5601"/>
        </w:trPr>
        <w:tc>
          <w:tcPr>
            <w:tcW w:w="2831" w:type="dxa"/>
          </w:tcPr>
          <w:p w14:paraId="36862CCA" w14:textId="466BF793" w:rsidR="004550F7" w:rsidRDefault="00012A7D" w:rsidP="00BB4992">
            <w:r>
              <w:rPr>
                <w:noProof/>
              </w:rPr>
              <w:drawing>
                <wp:inline distT="0" distB="0" distL="0" distR="0" wp14:anchorId="370597AC" wp14:editId="261F5C70">
                  <wp:extent cx="1643598" cy="3651251"/>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33).png"/>
                          <pic:cNvPicPr/>
                        </pic:nvPicPr>
                        <pic:blipFill>
                          <a:blip r:embed="rId62">
                            <a:extLst>
                              <a:ext uri="{28A0092B-C50C-407E-A947-70E740481C1C}">
                                <a14:useLocalDpi xmlns:a14="http://schemas.microsoft.com/office/drawing/2010/main" val="0"/>
                              </a:ext>
                            </a:extLst>
                          </a:blip>
                          <a:stretch>
                            <a:fillRect/>
                          </a:stretch>
                        </pic:blipFill>
                        <pic:spPr>
                          <a:xfrm>
                            <a:off x="0" y="0"/>
                            <a:ext cx="1732750" cy="3849302"/>
                          </a:xfrm>
                          <a:prstGeom prst="rect">
                            <a:avLst/>
                          </a:prstGeom>
                        </pic:spPr>
                      </pic:pic>
                    </a:graphicData>
                  </a:graphic>
                </wp:inline>
              </w:drawing>
            </w:r>
          </w:p>
        </w:tc>
        <w:tc>
          <w:tcPr>
            <w:tcW w:w="2831" w:type="dxa"/>
          </w:tcPr>
          <w:p w14:paraId="54711F7E" w14:textId="0FF896B5" w:rsidR="004550F7" w:rsidRDefault="00012A7D" w:rsidP="00BB4992">
            <w:r>
              <w:rPr>
                <w:noProof/>
              </w:rPr>
              <w:drawing>
                <wp:inline distT="0" distB="0" distL="0" distR="0" wp14:anchorId="4EBA57D3" wp14:editId="5A745280">
                  <wp:extent cx="1627379" cy="364172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Tela (34).png"/>
                          <pic:cNvPicPr/>
                        </pic:nvPicPr>
                        <pic:blipFill>
                          <a:blip r:embed="rId63">
                            <a:extLst>
                              <a:ext uri="{28A0092B-C50C-407E-A947-70E740481C1C}">
                                <a14:useLocalDpi xmlns:a14="http://schemas.microsoft.com/office/drawing/2010/main" val="0"/>
                              </a:ext>
                            </a:extLst>
                          </a:blip>
                          <a:stretch>
                            <a:fillRect/>
                          </a:stretch>
                        </pic:blipFill>
                        <pic:spPr>
                          <a:xfrm>
                            <a:off x="0" y="0"/>
                            <a:ext cx="1666936" cy="3730246"/>
                          </a:xfrm>
                          <a:prstGeom prst="rect">
                            <a:avLst/>
                          </a:prstGeom>
                        </pic:spPr>
                      </pic:pic>
                    </a:graphicData>
                  </a:graphic>
                </wp:inline>
              </w:drawing>
            </w:r>
          </w:p>
        </w:tc>
        <w:tc>
          <w:tcPr>
            <w:tcW w:w="2832" w:type="dxa"/>
          </w:tcPr>
          <w:p w14:paraId="12D20403" w14:textId="4ADC6480" w:rsidR="004550F7" w:rsidRDefault="00012A7D" w:rsidP="00BB4992">
            <w:r>
              <w:rPr>
                <w:noProof/>
              </w:rPr>
              <w:drawing>
                <wp:inline distT="0" distB="0" distL="0" distR="0" wp14:anchorId="04086988" wp14:editId="1DF0ECDC">
                  <wp:extent cx="1655455" cy="3692526"/>
                  <wp:effectExtent l="0" t="0" r="1905"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35).png"/>
                          <pic:cNvPicPr/>
                        </pic:nvPicPr>
                        <pic:blipFill>
                          <a:blip r:embed="rId64">
                            <a:extLst>
                              <a:ext uri="{28A0092B-C50C-407E-A947-70E740481C1C}">
                                <a14:useLocalDpi xmlns:a14="http://schemas.microsoft.com/office/drawing/2010/main" val="0"/>
                              </a:ext>
                            </a:extLst>
                          </a:blip>
                          <a:stretch>
                            <a:fillRect/>
                          </a:stretch>
                        </pic:blipFill>
                        <pic:spPr>
                          <a:xfrm>
                            <a:off x="0" y="0"/>
                            <a:ext cx="1719336" cy="3835015"/>
                          </a:xfrm>
                          <a:prstGeom prst="rect">
                            <a:avLst/>
                          </a:prstGeom>
                        </pic:spPr>
                      </pic:pic>
                    </a:graphicData>
                  </a:graphic>
                </wp:inline>
              </w:drawing>
            </w:r>
          </w:p>
        </w:tc>
      </w:tr>
    </w:tbl>
    <w:p w14:paraId="0C3FD582" w14:textId="150B6D68" w:rsidR="004550F7" w:rsidRDefault="004550F7" w:rsidP="00BB4992">
      <w:r>
        <w:t>Fonte_Equipe_03</w:t>
      </w:r>
    </w:p>
    <w:p w14:paraId="7270E22E" w14:textId="6AA07748" w:rsidR="004550F7" w:rsidRPr="001B0162" w:rsidRDefault="004550F7" w:rsidP="00BB4992">
      <w:pPr>
        <w:rPr>
          <w:b/>
        </w:rPr>
      </w:pPr>
      <w:r w:rsidRPr="001B0162">
        <w:rPr>
          <w:b/>
        </w:rPr>
        <w:t>Figura 10 -</w:t>
      </w:r>
      <w:r w:rsidRPr="001B0162">
        <w:rPr>
          <w:b/>
        </w:rPr>
        <w:tab/>
      </w:r>
      <w:r w:rsidRPr="001B0162">
        <w:rPr>
          <w:b/>
        </w:rPr>
        <w:tab/>
      </w:r>
      <w:r w:rsidRPr="001B0162">
        <w:rPr>
          <w:b/>
        </w:rPr>
        <w:tab/>
        <w:t>Figura 11 -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921"/>
        <w:gridCol w:w="2727"/>
      </w:tblGrid>
      <w:tr w:rsidR="001B0162" w14:paraId="7F5771BB" w14:textId="77777777" w:rsidTr="00012A7D">
        <w:trPr>
          <w:trHeight w:val="5978"/>
        </w:trPr>
        <w:tc>
          <w:tcPr>
            <w:tcW w:w="2831" w:type="dxa"/>
          </w:tcPr>
          <w:p w14:paraId="01E4A4B9" w14:textId="39EFDDE5" w:rsidR="004550F7" w:rsidRDefault="00012A7D" w:rsidP="00BB4992">
            <w:r>
              <w:rPr>
                <w:noProof/>
              </w:rPr>
              <w:drawing>
                <wp:inline distT="0" distB="0" distL="0" distR="0" wp14:anchorId="42207049" wp14:editId="1C28C789">
                  <wp:extent cx="1670484" cy="3775075"/>
                  <wp:effectExtent l="0" t="0" r="635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Tela (36).png"/>
                          <pic:cNvPicPr/>
                        </pic:nvPicPr>
                        <pic:blipFill>
                          <a:blip r:embed="rId65">
                            <a:extLst>
                              <a:ext uri="{28A0092B-C50C-407E-A947-70E740481C1C}">
                                <a14:useLocalDpi xmlns:a14="http://schemas.microsoft.com/office/drawing/2010/main" val="0"/>
                              </a:ext>
                            </a:extLst>
                          </a:blip>
                          <a:stretch>
                            <a:fillRect/>
                          </a:stretch>
                        </pic:blipFill>
                        <pic:spPr>
                          <a:xfrm>
                            <a:off x="0" y="0"/>
                            <a:ext cx="1724129" cy="3896306"/>
                          </a:xfrm>
                          <a:prstGeom prst="rect">
                            <a:avLst/>
                          </a:prstGeom>
                        </pic:spPr>
                      </pic:pic>
                    </a:graphicData>
                  </a:graphic>
                </wp:inline>
              </w:drawing>
            </w:r>
          </w:p>
        </w:tc>
        <w:tc>
          <w:tcPr>
            <w:tcW w:w="2831" w:type="dxa"/>
          </w:tcPr>
          <w:p w14:paraId="3B90010F" w14:textId="1CB8C86D" w:rsidR="004550F7" w:rsidRDefault="001B0162" w:rsidP="00BB4992">
            <w:r>
              <w:rPr>
                <w:noProof/>
              </w:rPr>
              <w:drawing>
                <wp:inline distT="0" distB="0" distL="0" distR="0" wp14:anchorId="77EDC227" wp14:editId="2D182E99">
                  <wp:extent cx="1717851" cy="3882118"/>
                  <wp:effectExtent l="0" t="0" r="0"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36).png"/>
                          <pic:cNvPicPr/>
                        </pic:nvPicPr>
                        <pic:blipFill>
                          <a:blip r:embed="rId65">
                            <a:extLst>
                              <a:ext uri="{28A0092B-C50C-407E-A947-70E740481C1C}">
                                <a14:useLocalDpi xmlns:a14="http://schemas.microsoft.com/office/drawing/2010/main" val="0"/>
                              </a:ext>
                            </a:extLst>
                          </a:blip>
                          <a:stretch>
                            <a:fillRect/>
                          </a:stretch>
                        </pic:blipFill>
                        <pic:spPr>
                          <a:xfrm>
                            <a:off x="0" y="0"/>
                            <a:ext cx="1765724" cy="3990304"/>
                          </a:xfrm>
                          <a:prstGeom prst="rect">
                            <a:avLst/>
                          </a:prstGeom>
                        </pic:spPr>
                      </pic:pic>
                    </a:graphicData>
                  </a:graphic>
                </wp:inline>
              </w:drawing>
            </w:r>
          </w:p>
        </w:tc>
        <w:tc>
          <w:tcPr>
            <w:tcW w:w="2832" w:type="dxa"/>
          </w:tcPr>
          <w:p w14:paraId="1E856A9B" w14:textId="0F5DEEFE" w:rsidR="004550F7" w:rsidRDefault="004550F7" w:rsidP="00BB4992"/>
        </w:tc>
      </w:tr>
    </w:tbl>
    <w:p w14:paraId="327882E1" w14:textId="0C7BB596" w:rsidR="004550F7" w:rsidRDefault="004550F7" w:rsidP="00BB4992">
      <w:r>
        <w:t>Fonte_Equipe_03</w:t>
      </w:r>
    </w:p>
    <w:p w14:paraId="00F1FCC2" w14:textId="77777777" w:rsidR="004550F7" w:rsidRDefault="004550F7">
      <w:r>
        <w:lastRenderedPageBreak/>
        <w:br w:type="page"/>
      </w:r>
    </w:p>
    <w:p w14:paraId="7776327C" w14:textId="5E7A59F8" w:rsidR="004550F7" w:rsidRDefault="004550F7" w:rsidP="00BB4992"/>
    <w:p w14:paraId="62DD87EE" w14:textId="67B48DCD" w:rsidR="004550F7" w:rsidRDefault="004550F7" w:rsidP="00BB4992"/>
    <w:p w14:paraId="2093F6AC" w14:textId="77777777" w:rsidR="004550F7" w:rsidRDefault="004550F7">
      <w:r>
        <w:br w:type="page"/>
      </w:r>
    </w:p>
    <w:p w14:paraId="2CE4871B" w14:textId="77777777" w:rsidR="004550F7" w:rsidRPr="00BB4992" w:rsidRDefault="004550F7" w:rsidP="00BB4992"/>
    <w:sectPr w:rsidR="004550F7" w:rsidRPr="00BB4992" w:rsidSect="00420DC5">
      <w:headerReference w:type="default" r:id="rId66"/>
      <w:footerReference w:type="default" r:id="rId67"/>
      <w:pgSz w:w="11906" w:h="16838"/>
      <w:pgMar w:top="1701" w:right="1134" w:bottom="1134" w:left="1701"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FC839" w14:textId="77777777" w:rsidR="00C70344" w:rsidRDefault="00C70344" w:rsidP="00420DC5">
      <w:pPr>
        <w:spacing w:after="0" w:line="240" w:lineRule="auto"/>
      </w:pPr>
      <w:r>
        <w:separator/>
      </w:r>
    </w:p>
  </w:endnote>
  <w:endnote w:type="continuationSeparator" w:id="0">
    <w:p w14:paraId="5D973932" w14:textId="77777777" w:rsidR="00C70344" w:rsidRDefault="00C70344" w:rsidP="00420DC5">
      <w:pPr>
        <w:spacing w:after="0" w:line="240" w:lineRule="auto"/>
      </w:pPr>
      <w:r>
        <w:continuationSeparator/>
      </w:r>
    </w:p>
  </w:endnote>
  <w:endnote w:type="continuationNotice" w:id="1">
    <w:p w14:paraId="222E848D" w14:textId="77777777" w:rsidR="00C70344" w:rsidRDefault="00C703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Cambria"/>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oto Sans">
    <w:altName w:val="Mangal"/>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6501380"/>
      <w:docPartObj>
        <w:docPartGallery w:val="Page Numbers (Bottom of Page)"/>
        <w:docPartUnique/>
      </w:docPartObj>
    </w:sdtPr>
    <w:sdtContent>
      <w:p w14:paraId="5EE985BA" w14:textId="3037FE28" w:rsidR="00954C80" w:rsidRDefault="00954C80">
        <w:pPr>
          <w:pStyle w:val="Rodap"/>
          <w:jc w:val="right"/>
        </w:pPr>
        <w:r>
          <w:fldChar w:fldCharType="begin"/>
        </w:r>
        <w:r>
          <w:instrText>PAGE   \* MERGEFORMAT</w:instrText>
        </w:r>
        <w:r>
          <w:fldChar w:fldCharType="separate"/>
        </w:r>
        <w:r>
          <w:t>2</w:t>
        </w:r>
        <w:r>
          <w:fldChar w:fldCharType="end"/>
        </w:r>
      </w:p>
    </w:sdtContent>
  </w:sdt>
  <w:p w14:paraId="368425BF" w14:textId="77777777" w:rsidR="00954C80" w:rsidRDefault="00954C8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15BAE" w14:textId="77777777" w:rsidR="00C70344" w:rsidRDefault="00C70344" w:rsidP="00420DC5">
      <w:pPr>
        <w:spacing w:after="0" w:line="240" w:lineRule="auto"/>
      </w:pPr>
      <w:r>
        <w:separator/>
      </w:r>
    </w:p>
  </w:footnote>
  <w:footnote w:type="continuationSeparator" w:id="0">
    <w:p w14:paraId="22AEBA87" w14:textId="77777777" w:rsidR="00C70344" w:rsidRDefault="00C70344" w:rsidP="00420DC5">
      <w:pPr>
        <w:spacing w:after="0" w:line="240" w:lineRule="auto"/>
      </w:pPr>
      <w:r>
        <w:continuationSeparator/>
      </w:r>
    </w:p>
  </w:footnote>
  <w:footnote w:type="continuationNotice" w:id="1">
    <w:p w14:paraId="5A09FEB2" w14:textId="77777777" w:rsidR="00C70344" w:rsidRDefault="00C703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6A0" w:firstRow="1" w:lastRow="0" w:firstColumn="1" w:lastColumn="0" w:noHBand="1" w:noVBand="1"/>
    </w:tblPr>
    <w:tblGrid>
      <w:gridCol w:w="2834"/>
      <w:gridCol w:w="2835"/>
      <w:gridCol w:w="2835"/>
    </w:tblGrid>
    <w:tr w:rsidR="00954C80" w14:paraId="6C907FD0" w14:textId="77777777" w:rsidTr="23051913">
      <w:trPr>
        <w:trHeight w:val="300"/>
      </w:trPr>
      <w:tc>
        <w:tcPr>
          <w:tcW w:w="3020" w:type="dxa"/>
        </w:tcPr>
        <w:p w14:paraId="07540FEA" w14:textId="42E967B0" w:rsidR="00954C80" w:rsidRDefault="00954C80" w:rsidP="23051913">
          <w:pPr>
            <w:pStyle w:val="Cabealho"/>
            <w:ind w:left="-115"/>
          </w:pPr>
        </w:p>
      </w:tc>
      <w:tc>
        <w:tcPr>
          <w:tcW w:w="3020" w:type="dxa"/>
        </w:tcPr>
        <w:p w14:paraId="75971166" w14:textId="123F2C71" w:rsidR="00954C80" w:rsidRDefault="00954C80" w:rsidP="23051913">
          <w:pPr>
            <w:pStyle w:val="Cabealho"/>
            <w:jc w:val="center"/>
          </w:pPr>
        </w:p>
      </w:tc>
      <w:tc>
        <w:tcPr>
          <w:tcW w:w="3020" w:type="dxa"/>
        </w:tcPr>
        <w:p w14:paraId="700D9A63" w14:textId="76C7D558" w:rsidR="00954C80" w:rsidRDefault="00954C80" w:rsidP="23051913">
          <w:pPr>
            <w:pStyle w:val="Cabealho"/>
            <w:ind w:right="-115"/>
            <w:jc w:val="right"/>
          </w:pPr>
        </w:p>
      </w:tc>
    </w:tr>
  </w:tbl>
  <w:p w14:paraId="22C4BBFB" w14:textId="4F8E844F" w:rsidR="00954C80" w:rsidRDefault="00954C80" w:rsidP="2305191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34D34"/>
    <w:multiLevelType w:val="hybridMultilevel"/>
    <w:tmpl w:val="F4AC2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553C74"/>
    <w:multiLevelType w:val="hybridMultilevel"/>
    <w:tmpl w:val="E7984B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103CCD"/>
    <w:multiLevelType w:val="hybridMultilevel"/>
    <w:tmpl w:val="A69E8B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FD2585"/>
    <w:multiLevelType w:val="multilevel"/>
    <w:tmpl w:val="4C58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B6FE6"/>
    <w:multiLevelType w:val="multilevel"/>
    <w:tmpl w:val="42BC8FD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 w15:restartNumberingAfterBreak="0">
    <w:nsid w:val="15C673DE"/>
    <w:multiLevelType w:val="hybridMultilevel"/>
    <w:tmpl w:val="F0D6E714"/>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6" w15:restartNumberingAfterBreak="0">
    <w:nsid w:val="16B12C94"/>
    <w:multiLevelType w:val="hybridMultilevel"/>
    <w:tmpl w:val="B4221264"/>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D307FB"/>
    <w:multiLevelType w:val="hybridMultilevel"/>
    <w:tmpl w:val="DC68183E"/>
    <w:lvl w:ilvl="0" w:tplc="04160001">
      <w:start w:val="1"/>
      <w:numFmt w:val="bullet"/>
      <w:lvlText w:val=""/>
      <w:lvlJc w:val="left"/>
      <w:pPr>
        <w:ind w:left="1185" w:hanging="360"/>
      </w:pPr>
      <w:rPr>
        <w:rFonts w:ascii="Symbol" w:hAnsi="Symbol" w:hint="default"/>
      </w:rPr>
    </w:lvl>
    <w:lvl w:ilvl="1" w:tplc="04160003" w:tentative="1">
      <w:start w:val="1"/>
      <w:numFmt w:val="bullet"/>
      <w:lvlText w:val="o"/>
      <w:lvlJc w:val="left"/>
      <w:pPr>
        <w:ind w:left="1905" w:hanging="360"/>
      </w:pPr>
      <w:rPr>
        <w:rFonts w:ascii="Courier New" w:hAnsi="Courier New" w:cs="Courier New" w:hint="default"/>
      </w:rPr>
    </w:lvl>
    <w:lvl w:ilvl="2" w:tplc="04160005" w:tentative="1">
      <w:start w:val="1"/>
      <w:numFmt w:val="bullet"/>
      <w:lvlText w:val=""/>
      <w:lvlJc w:val="left"/>
      <w:pPr>
        <w:ind w:left="2625" w:hanging="360"/>
      </w:pPr>
      <w:rPr>
        <w:rFonts w:ascii="Wingdings" w:hAnsi="Wingdings" w:hint="default"/>
      </w:rPr>
    </w:lvl>
    <w:lvl w:ilvl="3" w:tplc="04160001" w:tentative="1">
      <w:start w:val="1"/>
      <w:numFmt w:val="bullet"/>
      <w:lvlText w:val=""/>
      <w:lvlJc w:val="left"/>
      <w:pPr>
        <w:ind w:left="3345" w:hanging="360"/>
      </w:pPr>
      <w:rPr>
        <w:rFonts w:ascii="Symbol" w:hAnsi="Symbol" w:hint="default"/>
      </w:rPr>
    </w:lvl>
    <w:lvl w:ilvl="4" w:tplc="04160003" w:tentative="1">
      <w:start w:val="1"/>
      <w:numFmt w:val="bullet"/>
      <w:lvlText w:val="o"/>
      <w:lvlJc w:val="left"/>
      <w:pPr>
        <w:ind w:left="4065" w:hanging="360"/>
      </w:pPr>
      <w:rPr>
        <w:rFonts w:ascii="Courier New" w:hAnsi="Courier New" w:cs="Courier New" w:hint="default"/>
      </w:rPr>
    </w:lvl>
    <w:lvl w:ilvl="5" w:tplc="04160005" w:tentative="1">
      <w:start w:val="1"/>
      <w:numFmt w:val="bullet"/>
      <w:lvlText w:val=""/>
      <w:lvlJc w:val="left"/>
      <w:pPr>
        <w:ind w:left="4785" w:hanging="360"/>
      </w:pPr>
      <w:rPr>
        <w:rFonts w:ascii="Wingdings" w:hAnsi="Wingdings" w:hint="default"/>
      </w:rPr>
    </w:lvl>
    <w:lvl w:ilvl="6" w:tplc="04160001" w:tentative="1">
      <w:start w:val="1"/>
      <w:numFmt w:val="bullet"/>
      <w:lvlText w:val=""/>
      <w:lvlJc w:val="left"/>
      <w:pPr>
        <w:ind w:left="5505" w:hanging="360"/>
      </w:pPr>
      <w:rPr>
        <w:rFonts w:ascii="Symbol" w:hAnsi="Symbol" w:hint="default"/>
      </w:rPr>
    </w:lvl>
    <w:lvl w:ilvl="7" w:tplc="04160003" w:tentative="1">
      <w:start w:val="1"/>
      <w:numFmt w:val="bullet"/>
      <w:lvlText w:val="o"/>
      <w:lvlJc w:val="left"/>
      <w:pPr>
        <w:ind w:left="6225" w:hanging="360"/>
      </w:pPr>
      <w:rPr>
        <w:rFonts w:ascii="Courier New" w:hAnsi="Courier New" w:cs="Courier New" w:hint="default"/>
      </w:rPr>
    </w:lvl>
    <w:lvl w:ilvl="8" w:tplc="04160005" w:tentative="1">
      <w:start w:val="1"/>
      <w:numFmt w:val="bullet"/>
      <w:lvlText w:val=""/>
      <w:lvlJc w:val="left"/>
      <w:pPr>
        <w:ind w:left="6945" w:hanging="360"/>
      </w:pPr>
      <w:rPr>
        <w:rFonts w:ascii="Wingdings" w:hAnsi="Wingdings" w:hint="default"/>
      </w:rPr>
    </w:lvl>
  </w:abstractNum>
  <w:abstractNum w:abstractNumId="8" w15:restartNumberingAfterBreak="0">
    <w:nsid w:val="24FF74A3"/>
    <w:multiLevelType w:val="hybridMultilevel"/>
    <w:tmpl w:val="EAC4E8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3620F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9213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40444FD"/>
    <w:multiLevelType w:val="hybridMultilevel"/>
    <w:tmpl w:val="90F6B076"/>
    <w:lvl w:ilvl="0" w:tplc="04160001">
      <w:start w:val="1"/>
      <w:numFmt w:val="bullet"/>
      <w:lvlText w:val=""/>
      <w:lvlJc w:val="left"/>
      <w:pPr>
        <w:ind w:left="790" w:hanging="360"/>
      </w:pPr>
      <w:rPr>
        <w:rFonts w:ascii="Symbol" w:hAnsi="Symbol" w:hint="default"/>
      </w:rPr>
    </w:lvl>
    <w:lvl w:ilvl="1" w:tplc="04160003" w:tentative="1">
      <w:start w:val="1"/>
      <w:numFmt w:val="bullet"/>
      <w:lvlText w:val="o"/>
      <w:lvlJc w:val="left"/>
      <w:pPr>
        <w:ind w:left="1510" w:hanging="360"/>
      </w:pPr>
      <w:rPr>
        <w:rFonts w:ascii="Courier New" w:hAnsi="Courier New" w:cs="Courier New" w:hint="default"/>
      </w:rPr>
    </w:lvl>
    <w:lvl w:ilvl="2" w:tplc="04160005" w:tentative="1">
      <w:start w:val="1"/>
      <w:numFmt w:val="bullet"/>
      <w:lvlText w:val=""/>
      <w:lvlJc w:val="left"/>
      <w:pPr>
        <w:ind w:left="2230" w:hanging="360"/>
      </w:pPr>
      <w:rPr>
        <w:rFonts w:ascii="Wingdings" w:hAnsi="Wingdings" w:hint="default"/>
      </w:rPr>
    </w:lvl>
    <w:lvl w:ilvl="3" w:tplc="04160001" w:tentative="1">
      <w:start w:val="1"/>
      <w:numFmt w:val="bullet"/>
      <w:lvlText w:val=""/>
      <w:lvlJc w:val="left"/>
      <w:pPr>
        <w:ind w:left="2950" w:hanging="360"/>
      </w:pPr>
      <w:rPr>
        <w:rFonts w:ascii="Symbol" w:hAnsi="Symbol" w:hint="default"/>
      </w:rPr>
    </w:lvl>
    <w:lvl w:ilvl="4" w:tplc="04160003" w:tentative="1">
      <w:start w:val="1"/>
      <w:numFmt w:val="bullet"/>
      <w:lvlText w:val="o"/>
      <w:lvlJc w:val="left"/>
      <w:pPr>
        <w:ind w:left="3670" w:hanging="360"/>
      </w:pPr>
      <w:rPr>
        <w:rFonts w:ascii="Courier New" w:hAnsi="Courier New" w:cs="Courier New" w:hint="default"/>
      </w:rPr>
    </w:lvl>
    <w:lvl w:ilvl="5" w:tplc="04160005" w:tentative="1">
      <w:start w:val="1"/>
      <w:numFmt w:val="bullet"/>
      <w:lvlText w:val=""/>
      <w:lvlJc w:val="left"/>
      <w:pPr>
        <w:ind w:left="4390" w:hanging="360"/>
      </w:pPr>
      <w:rPr>
        <w:rFonts w:ascii="Wingdings" w:hAnsi="Wingdings" w:hint="default"/>
      </w:rPr>
    </w:lvl>
    <w:lvl w:ilvl="6" w:tplc="04160001" w:tentative="1">
      <w:start w:val="1"/>
      <w:numFmt w:val="bullet"/>
      <w:lvlText w:val=""/>
      <w:lvlJc w:val="left"/>
      <w:pPr>
        <w:ind w:left="5110" w:hanging="360"/>
      </w:pPr>
      <w:rPr>
        <w:rFonts w:ascii="Symbol" w:hAnsi="Symbol" w:hint="default"/>
      </w:rPr>
    </w:lvl>
    <w:lvl w:ilvl="7" w:tplc="04160003" w:tentative="1">
      <w:start w:val="1"/>
      <w:numFmt w:val="bullet"/>
      <w:lvlText w:val="o"/>
      <w:lvlJc w:val="left"/>
      <w:pPr>
        <w:ind w:left="5830" w:hanging="360"/>
      </w:pPr>
      <w:rPr>
        <w:rFonts w:ascii="Courier New" w:hAnsi="Courier New" w:cs="Courier New" w:hint="default"/>
      </w:rPr>
    </w:lvl>
    <w:lvl w:ilvl="8" w:tplc="04160005" w:tentative="1">
      <w:start w:val="1"/>
      <w:numFmt w:val="bullet"/>
      <w:lvlText w:val=""/>
      <w:lvlJc w:val="left"/>
      <w:pPr>
        <w:ind w:left="6550" w:hanging="360"/>
      </w:pPr>
      <w:rPr>
        <w:rFonts w:ascii="Wingdings" w:hAnsi="Wingdings" w:hint="default"/>
      </w:rPr>
    </w:lvl>
  </w:abstractNum>
  <w:abstractNum w:abstractNumId="12" w15:restartNumberingAfterBreak="0">
    <w:nsid w:val="3B737189"/>
    <w:multiLevelType w:val="multilevel"/>
    <w:tmpl w:val="D7FC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216F0D"/>
    <w:multiLevelType w:val="hybridMultilevel"/>
    <w:tmpl w:val="149AD2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6046F4"/>
    <w:multiLevelType w:val="multilevel"/>
    <w:tmpl w:val="7084D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start w:val="1"/>
      <w:numFmt w:val="bullet"/>
      <w:lvlText w:val=""/>
      <w:lvlJc w:val="left"/>
      <w:rPr>
        <w:rFonts w:ascii="Symbol" w:hAnsi="Symbol" w:hint="default"/>
      </w:rPr>
    </w:lvl>
  </w:abstractNum>
  <w:abstractNum w:abstractNumId="15" w15:restartNumberingAfterBreak="0">
    <w:nsid w:val="45ED6A67"/>
    <w:multiLevelType w:val="hybridMultilevel"/>
    <w:tmpl w:val="71FC6D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C8B426B"/>
    <w:multiLevelType w:val="multilevel"/>
    <w:tmpl w:val="7084D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start w:val="1"/>
      <w:numFmt w:val="bullet"/>
      <w:lvlText w:val=""/>
      <w:lvlJc w:val="left"/>
      <w:rPr>
        <w:rFonts w:ascii="Symbol" w:hAnsi="Symbol" w:hint="default"/>
      </w:rPr>
    </w:lvl>
  </w:abstractNum>
  <w:abstractNum w:abstractNumId="17" w15:restartNumberingAfterBreak="0">
    <w:nsid w:val="54005044"/>
    <w:multiLevelType w:val="multilevel"/>
    <w:tmpl w:val="F1BA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F93BCF"/>
    <w:multiLevelType w:val="hybridMultilevel"/>
    <w:tmpl w:val="54E68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BEA724A"/>
    <w:multiLevelType w:val="hybridMultilevel"/>
    <w:tmpl w:val="C82CE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CE04487"/>
    <w:multiLevelType w:val="hybridMultilevel"/>
    <w:tmpl w:val="A2622026"/>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ED428C4"/>
    <w:multiLevelType w:val="multilevel"/>
    <w:tmpl w:val="3AB6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F71EE5"/>
    <w:multiLevelType w:val="multilevel"/>
    <w:tmpl w:val="0380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71F00"/>
    <w:multiLevelType w:val="hybridMultilevel"/>
    <w:tmpl w:val="77102324"/>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5A05B1F"/>
    <w:multiLevelType w:val="hybridMultilevel"/>
    <w:tmpl w:val="11A8C67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6F97F43"/>
    <w:multiLevelType w:val="hybridMultilevel"/>
    <w:tmpl w:val="E418F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C38393F"/>
    <w:multiLevelType w:val="multilevel"/>
    <w:tmpl w:val="E5B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343314"/>
    <w:multiLevelType w:val="multilevel"/>
    <w:tmpl w:val="A6882A16"/>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0"/>
  </w:num>
  <w:num w:numId="3">
    <w:abstractNumId w:val="9"/>
  </w:num>
  <w:num w:numId="4">
    <w:abstractNumId w:val="27"/>
  </w:num>
  <w:num w:numId="5">
    <w:abstractNumId w:val="19"/>
  </w:num>
  <w:num w:numId="6">
    <w:abstractNumId w:val="6"/>
  </w:num>
  <w:num w:numId="7">
    <w:abstractNumId w:val="25"/>
  </w:num>
  <w:num w:numId="8">
    <w:abstractNumId w:val="20"/>
  </w:num>
  <w:num w:numId="9">
    <w:abstractNumId w:val="18"/>
  </w:num>
  <w:num w:numId="10">
    <w:abstractNumId w:val="23"/>
  </w:num>
  <w:num w:numId="11">
    <w:abstractNumId w:val="7"/>
  </w:num>
  <w:num w:numId="12">
    <w:abstractNumId w:val="1"/>
  </w:num>
  <w:num w:numId="13">
    <w:abstractNumId w:val="22"/>
  </w:num>
  <w:num w:numId="14">
    <w:abstractNumId w:val="3"/>
  </w:num>
  <w:num w:numId="15">
    <w:abstractNumId w:val="17"/>
  </w:num>
  <w:num w:numId="16">
    <w:abstractNumId w:val="26"/>
  </w:num>
  <w:num w:numId="17">
    <w:abstractNumId w:val="4"/>
  </w:num>
  <w:num w:numId="18">
    <w:abstractNumId w:val="21"/>
  </w:num>
  <w:num w:numId="19">
    <w:abstractNumId w:val="14"/>
  </w:num>
  <w:num w:numId="20">
    <w:abstractNumId w:val="15"/>
  </w:num>
  <w:num w:numId="21">
    <w:abstractNumId w:val="13"/>
  </w:num>
  <w:num w:numId="22">
    <w:abstractNumId w:val="24"/>
  </w:num>
  <w:num w:numId="23">
    <w:abstractNumId w:val="12"/>
  </w:num>
  <w:num w:numId="24">
    <w:abstractNumId w:val="5"/>
  </w:num>
  <w:num w:numId="25">
    <w:abstractNumId w:val="11"/>
  </w:num>
  <w:num w:numId="26">
    <w:abstractNumId w:val="8"/>
  </w:num>
  <w:num w:numId="27">
    <w:abstractNumId w:val="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86"/>
    <w:rsid w:val="000022FA"/>
    <w:rsid w:val="00003703"/>
    <w:rsid w:val="00010869"/>
    <w:rsid w:val="0001265A"/>
    <w:rsid w:val="00012A7D"/>
    <w:rsid w:val="00017CBE"/>
    <w:rsid w:val="00019FFD"/>
    <w:rsid w:val="000226BF"/>
    <w:rsid w:val="00027D32"/>
    <w:rsid w:val="00036411"/>
    <w:rsid w:val="000419E2"/>
    <w:rsid w:val="00042B89"/>
    <w:rsid w:val="00042E4F"/>
    <w:rsid w:val="00044F30"/>
    <w:rsid w:val="00050D88"/>
    <w:rsid w:val="00062A6A"/>
    <w:rsid w:val="000639A3"/>
    <w:rsid w:val="00066BAE"/>
    <w:rsid w:val="00071D9C"/>
    <w:rsid w:val="00072DD6"/>
    <w:rsid w:val="0007311A"/>
    <w:rsid w:val="00073AAD"/>
    <w:rsid w:val="000752C0"/>
    <w:rsid w:val="000770ED"/>
    <w:rsid w:val="00080D54"/>
    <w:rsid w:val="0008240A"/>
    <w:rsid w:val="000900CA"/>
    <w:rsid w:val="0009223B"/>
    <w:rsid w:val="0009296D"/>
    <w:rsid w:val="000939AC"/>
    <w:rsid w:val="000A4EDF"/>
    <w:rsid w:val="000B2285"/>
    <w:rsid w:val="000C35A3"/>
    <w:rsid w:val="000C35BA"/>
    <w:rsid w:val="000C3A38"/>
    <w:rsid w:val="000D579F"/>
    <w:rsid w:val="000D7A80"/>
    <w:rsid w:val="000F492B"/>
    <w:rsid w:val="000F4D06"/>
    <w:rsid w:val="000F7FD6"/>
    <w:rsid w:val="00100105"/>
    <w:rsid w:val="00107036"/>
    <w:rsid w:val="00110EB1"/>
    <w:rsid w:val="00112930"/>
    <w:rsid w:val="00123D12"/>
    <w:rsid w:val="0013431C"/>
    <w:rsid w:val="00134CF3"/>
    <w:rsid w:val="001359C5"/>
    <w:rsid w:val="0013667C"/>
    <w:rsid w:val="00152FAE"/>
    <w:rsid w:val="00160E03"/>
    <w:rsid w:val="00170BEF"/>
    <w:rsid w:val="0017F470"/>
    <w:rsid w:val="0018315E"/>
    <w:rsid w:val="00183362"/>
    <w:rsid w:val="00196323"/>
    <w:rsid w:val="001A0503"/>
    <w:rsid w:val="001A2E45"/>
    <w:rsid w:val="001A50CA"/>
    <w:rsid w:val="001A6DA5"/>
    <w:rsid w:val="001B0162"/>
    <w:rsid w:val="001B4399"/>
    <w:rsid w:val="001B539C"/>
    <w:rsid w:val="001C0609"/>
    <w:rsid w:val="001D0D6F"/>
    <w:rsid w:val="001E1F46"/>
    <w:rsid w:val="001E3055"/>
    <w:rsid w:val="001E5BD7"/>
    <w:rsid w:val="001F4D18"/>
    <w:rsid w:val="001F6C6E"/>
    <w:rsid w:val="001F6C84"/>
    <w:rsid w:val="002028EF"/>
    <w:rsid w:val="00204154"/>
    <w:rsid w:val="002144C7"/>
    <w:rsid w:val="002177EC"/>
    <w:rsid w:val="00222CCC"/>
    <w:rsid w:val="0023048A"/>
    <w:rsid w:val="002350F5"/>
    <w:rsid w:val="00235CB9"/>
    <w:rsid w:val="00243FF8"/>
    <w:rsid w:val="00244AAA"/>
    <w:rsid w:val="00246368"/>
    <w:rsid w:val="00247614"/>
    <w:rsid w:val="002507FC"/>
    <w:rsid w:val="00265579"/>
    <w:rsid w:val="00266699"/>
    <w:rsid w:val="00267BA4"/>
    <w:rsid w:val="00267CC8"/>
    <w:rsid w:val="00271532"/>
    <w:rsid w:val="0027343D"/>
    <w:rsid w:val="00277742"/>
    <w:rsid w:val="00282439"/>
    <w:rsid w:val="0028632A"/>
    <w:rsid w:val="00286930"/>
    <w:rsid w:val="00286DFE"/>
    <w:rsid w:val="00287847"/>
    <w:rsid w:val="002910F2"/>
    <w:rsid w:val="002A0CDA"/>
    <w:rsid w:val="002B11AC"/>
    <w:rsid w:val="002B21F6"/>
    <w:rsid w:val="002C6DE0"/>
    <w:rsid w:val="002D1C59"/>
    <w:rsid w:val="002D2567"/>
    <w:rsid w:val="002D64D4"/>
    <w:rsid w:val="002D75AC"/>
    <w:rsid w:val="002E1B1E"/>
    <w:rsid w:val="002E43E1"/>
    <w:rsid w:val="002F07FC"/>
    <w:rsid w:val="002F693D"/>
    <w:rsid w:val="003053B6"/>
    <w:rsid w:val="003072F7"/>
    <w:rsid w:val="00315308"/>
    <w:rsid w:val="00315A8C"/>
    <w:rsid w:val="003242DF"/>
    <w:rsid w:val="00326303"/>
    <w:rsid w:val="0032655A"/>
    <w:rsid w:val="00327E5B"/>
    <w:rsid w:val="00333328"/>
    <w:rsid w:val="00343292"/>
    <w:rsid w:val="00345177"/>
    <w:rsid w:val="00346E57"/>
    <w:rsid w:val="0035050B"/>
    <w:rsid w:val="0035289F"/>
    <w:rsid w:val="0035621D"/>
    <w:rsid w:val="00364511"/>
    <w:rsid w:val="0038168D"/>
    <w:rsid w:val="00384DD3"/>
    <w:rsid w:val="00386CA1"/>
    <w:rsid w:val="003875C9"/>
    <w:rsid w:val="00387F26"/>
    <w:rsid w:val="00397F75"/>
    <w:rsid w:val="003A2930"/>
    <w:rsid w:val="003B24C3"/>
    <w:rsid w:val="003B6A78"/>
    <w:rsid w:val="003D4505"/>
    <w:rsid w:val="003E2525"/>
    <w:rsid w:val="003E512E"/>
    <w:rsid w:val="003F0C2A"/>
    <w:rsid w:val="003F631F"/>
    <w:rsid w:val="00411F0C"/>
    <w:rsid w:val="004166CB"/>
    <w:rsid w:val="00420DC5"/>
    <w:rsid w:val="004230DE"/>
    <w:rsid w:val="00426285"/>
    <w:rsid w:val="00432F3B"/>
    <w:rsid w:val="0044195C"/>
    <w:rsid w:val="004503EA"/>
    <w:rsid w:val="004550F7"/>
    <w:rsid w:val="00461961"/>
    <w:rsid w:val="0046219E"/>
    <w:rsid w:val="004646E6"/>
    <w:rsid w:val="00473594"/>
    <w:rsid w:val="004748A2"/>
    <w:rsid w:val="004805D7"/>
    <w:rsid w:val="00483E50"/>
    <w:rsid w:val="00491D7D"/>
    <w:rsid w:val="00493FCC"/>
    <w:rsid w:val="004955D2"/>
    <w:rsid w:val="004A4D1A"/>
    <w:rsid w:val="004A6F12"/>
    <w:rsid w:val="004B7591"/>
    <w:rsid w:val="004C455E"/>
    <w:rsid w:val="004C633E"/>
    <w:rsid w:val="004D4CFD"/>
    <w:rsid w:val="004D7846"/>
    <w:rsid w:val="004E2699"/>
    <w:rsid w:val="004E5529"/>
    <w:rsid w:val="005071A9"/>
    <w:rsid w:val="00522AAC"/>
    <w:rsid w:val="00530547"/>
    <w:rsid w:val="0053606A"/>
    <w:rsid w:val="00536386"/>
    <w:rsid w:val="005456BF"/>
    <w:rsid w:val="005507A7"/>
    <w:rsid w:val="005632F4"/>
    <w:rsid w:val="0057123A"/>
    <w:rsid w:val="00571340"/>
    <w:rsid w:val="00573ED8"/>
    <w:rsid w:val="00580CEA"/>
    <w:rsid w:val="00582ADC"/>
    <w:rsid w:val="0059211E"/>
    <w:rsid w:val="005A059F"/>
    <w:rsid w:val="005B4877"/>
    <w:rsid w:val="005C10ED"/>
    <w:rsid w:val="005C447C"/>
    <w:rsid w:val="005D58BE"/>
    <w:rsid w:val="005E7D35"/>
    <w:rsid w:val="005EF857"/>
    <w:rsid w:val="005F7159"/>
    <w:rsid w:val="006038C4"/>
    <w:rsid w:val="00605917"/>
    <w:rsid w:val="00610FF8"/>
    <w:rsid w:val="00622EC2"/>
    <w:rsid w:val="006269EA"/>
    <w:rsid w:val="0063283A"/>
    <w:rsid w:val="006405C9"/>
    <w:rsid w:val="006447D7"/>
    <w:rsid w:val="00644B30"/>
    <w:rsid w:val="006533FA"/>
    <w:rsid w:val="006575DE"/>
    <w:rsid w:val="00672D4D"/>
    <w:rsid w:val="00674074"/>
    <w:rsid w:val="006740EC"/>
    <w:rsid w:val="006854E0"/>
    <w:rsid w:val="006A0BF4"/>
    <w:rsid w:val="006A26EB"/>
    <w:rsid w:val="006A3FF2"/>
    <w:rsid w:val="006A7337"/>
    <w:rsid w:val="006B13C3"/>
    <w:rsid w:val="006B2857"/>
    <w:rsid w:val="006B3757"/>
    <w:rsid w:val="006B7E6E"/>
    <w:rsid w:val="006D0C64"/>
    <w:rsid w:val="006E5F89"/>
    <w:rsid w:val="00702152"/>
    <w:rsid w:val="00706851"/>
    <w:rsid w:val="0070794A"/>
    <w:rsid w:val="007205F0"/>
    <w:rsid w:val="0073332C"/>
    <w:rsid w:val="00742217"/>
    <w:rsid w:val="00743A14"/>
    <w:rsid w:val="00752815"/>
    <w:rsid w:val="00753499"/>
    <w:rsid w:val="00753D2A"/>
    <w:rsid w:val="00755F52"/>
    <w:rsid w:val="007720ED"/>
    <w:rsid w:val="007721C7"/>
    <w:rsid w:val="00784D0E"/>
    <w:rsid w:val="007A5217"/>
    <w:rsid w:val="007B2848"/>
    <w:rsid w:val="007B2EA4"/>
    <w:rsid w:val="007B554A"/>
    <w:rsid w:val="007B5D06"/>
    <w:rsid w:val="007C3C61"/>
    <w:rsid w:val="007C560E"/>
    <w:rsid w:val="007C6093"/>
    <w:rsid w:val="007C64D0"/>
    <w:rsid w:val="007D0337"/>
    <w:rsid w:val="007D1601"/>
    <w:rsid w:val="007E730B"/>
    <w:rsid w:val="007F2263"/>
    <w:rsid w:val="007F727A"/>
    <w:rsid w:val="008009D4"/>
    <w:rsid w:val="00801F82"/>
    <w:rsid w:val="00807C24"/>
    <w:rsid w:val="00812FA7"/>
    <w:rsid w:val="00813196"/>
    <w:rsid w:val="008133A3"/>
    <w:rsid w:val="0081471F"/>
    <w:rsid w:val="008215BA"/>
    <w:rsid w:val="008302FA"/>
    <w:rsid w:val="008343AA"/>
    <w:rsid w:val="00840B59"/>
    <w:rsid w:val="00841005"/>
    <w:rsid w:val="008417D3"/>
    <w:rsid w:val="008431CE"/>
    <w:rsid w:val="00857ADE"/>
    <w:rsid w:val="00857BBC"/>
    <w:rsid w:val="00860517"/>
    <w:rsid w:val="00860D86"/>
    <w:rsid w:val="00863FDB"/>
    <w:rsid w:val="0086569E"/>
    <w:rsid w:val="00870437"/>
    <w:rsid w:val="00884E99"/>
    <w:rsid w:val="00884F5C"/>
    <w:rsid w:val="0088735A"/>
    <w:rsid w:val="0089038E"/>
    <w:rsid w:val="00890A0E"/>
    <w:rsid w:val="00893F8F"/>
    <w:rsid w:val="008A3BFD"/>
    <w:rsid w:val="008A40A0"/>
    <w:rsid w:val="008A4101"/>
    <w:rsid w:val="008B243F"/>
    <w:rsid w:val="008C0141"/>
    <w:rsid w:val="008C2BBD"/>
    <w:rsid w:val="008C62E1"/>
    <w:rsid w:val="008D1F23"/>
    <w:rsid w:val="008D4074"/>
    <w:rsid w:val="008D4AE4"/>
    <w:rsid w:val="008E6FDF"/>
    <w:rsid w:val="008F7C5B"/>
    <w:rsid w:val="00900DD9"/>
    <w:rsid w:val="009076F1"/>
    <w:rsid w:val="00927FEE"/>
    <w:rsid w:val="00930732"/>
    <w:rsid w:val="00945376"/>
    <w:rsid w:val="00946680"/>
    <w:rsid w:val="00946CBB"/>
    <w:rsid w:val="00954C80"/>
    <w:rsid w:val="0095602E"/>
    <w:rsid w:val="00960675"/>
    <w:rsid w:val="009616BF"/>
    <w:rsid w:val="00962B8C"/>
    <w:rsid w:val="009879DA"/>
    <w:rsid w:val="009A07E5"/>
    <w:rsid w:val="009B0B47"/>
    <w:rsid w:val="009B193D"/>
    <w:rsid w:val="009D2998"/>
    <w:rsid w:val="009D6878"/>
    <w:rsid w:val="009E0790"/>
    <w:rsid w:val="009E6D91"/>
    <w:rsid w:val="009E730F"/>
    <w:rsid w:val="009E75D5"/>
    <w:rsid w:val="00A04E08"/>
    <w:rsid w:val="00A14763"/>
    <w:rsid w:val="00A15AF0"/>
    <w:rsid w:val="00A3117C"/>
    <w:rsid w:val="00A31D69"/>
    <w:rsid w:val="00A3223B"/>
    <w:rsid w:val="00A32BCC"/>
    <w:rsid w:val="00A35058"/>
    <w:rsid w:val="00A35077"/>
    <w:rsid w:val="00A44795"/>
    <w:rsid w:val="00A5324A"/>
    <w:rsid w:val="00A57615"/>
    <w:rsid w:val="00A577CA"/>
    <w:rsid w:val="00A5BEC2"/>
    <w:rsid w:val="00A776F8"/>
    <w:rsid w:val="00A8153D"/>
    <w:rsid w:val="00A956BF"/>
    <w:rsid w:val="00A97D73"/>
    <w:rsid w:val="00AA2FFB"/>
    <w:rsid w:val="00AB075F"/>
    <w:rsid w:val="00AB3019"/>
    <w:rsid w:val="00AB3D71"/>
    <w:rsid w:val="00AB491C"/>
    <w:rsid w:val="00AC060C"/>
    <w:rsid w:val="00AC76D7"/>
    <w:rsid w:val="00AD70E8"/>
    <w:rsid w:val="00AD7C07"/>
    <w:rsid w:val="00AE6A9F"/>
    <w:rsid w:val="00AF0A3C"/>
    <w:rsid w:val="00AF616F"/>
    <w:rsid w:val="00B06416"/>
    <w:rsid w:val="00B14A24"/>
    <w:rsid w:val="00B15A8E"/>
    <w:rsid w:val="00B307C0"/>
    <w:rsid w:val="00B31F74"/>
    <w:rsid w:val="00B35659"/>
    <w:rsid w:val="00B414D4"/>
    <w:rsid w:val="00B519EE"/>
    <w:rsid w:val="00B56612"/>
    <w:rsid w:val="00B57EEC"/>
    <w:rsid w:val="00B711CE"/>
    <w:rsid w:val="00B71FAE"/>
    <w:rsid w:val="00B72F0E"/>
    <w:rsid w:val="00B77245"/>
    <w:rsid w:val="00B81CFE"/>
    <w:rsid w:val="00B83227"/>
    <w:rsid w:val="00B845D0"/>
    <w:rsid w:val="00B919BE"/>
    <w:rsid w:val="00B92B1B"/>
    <w:rsid w:val="00B944C5"/>
    <w:rsid w:val="00B97756"/>
    <w:rsid w:val="00BA1315"/>
    <w:rsid w:val="00BA3763"/>
    <w:rsid w:val="00BB1485"/>
    <w:rsid w:val="00BB2815"/>
    <w:rsid w:val="00BB46A1"/>
    <w:rsid w:val="00BB4992"/>
    <w:rsid w:val="00BD03BD"/>
    <w:rsid w:val="00BD4C97"/>
    <w:rsid w:val="00BD5328"/>
    <w:rsid w:val="00BD6C08"/>
    <w:rsid w:val="00BE5C42"/>
    <w:rsid w:val="00BE65D7"/>
    <w:rsid w:val="00BE7DBE"/>
    <w:rsid w:val="00BF3CE8"/>
    <w:rsid w:val="00BF7601"/>
    <w:rsid w:val="00C0699D"/>
    <w:rsid w:val="00C138F9"/>
    <w:rsid w:val="00C14BA2"/>
    <w:rsid w:val="00C2182B"/>
    <w:rsid w:val="00C2734C"/>
    <w:rsid w:val="00C36635"/>
    <w:rsid w:val="00C45808"/>
    <w:rsid w:val="00C5078B"/>
    <w:rsid w:val="00C50CE0"/>
    <w:rsid w:val="00C51CD3"/>
    <w:rsid w:val="00C563E1"/>
    <w:rsid w:val="00C61141"/>
    <w:rsid w:val="00C631A7"/>
    <w:rsid w:val="00C70344"/>
    <w:rsid w:val="00C71D6C"/>
    <w:rsid w:val="00C84A5D"/>
    <w:rsid w:val="00C9128A"/>
    <w:rsid w:val="00C93EA3"/>
    <w:rsid w:val="00C95C43"/>
    <w:rsid w:val="00CB07AB"/>
    <w:rsid w:val="00CB11BF"/>
    <w:rsid w:val="00CB4FFB"/>
    <w:rsid w:val="00CB5A70"/>
    <w:rsid w:val="00CC354F"/>
    <w:rsid w:val="00CC3CF9"/>
    <w:rsid w:val="00CD0C29"/>
    <w:rsid w:val="00CD1542"/>
    <w:rsid w:val="00D043BC"/>
    <w:rsid w:val="00D17830"/>
    <w:rsid w:val="00D23596"/>
    <w:rsid w:val="00D26077"/>
    <w:rsid w:val="00D26894"/>
    <w:rsid w:val="00D2E486"/>
    <w:rsid w:val="00D31EE3"/>
    <w:rsid w:val="00D35086"/>
    <w:rsid w:val="00D36A2A"/>
    <w:rsid w:val="00D372D5"/>
    <w:rsid w:val="00D45BD3"/>
    <w:rsid w:val="00D73C2C"/>
    <w:rsid w:val="00D74AE0"/>
    <w:rsid w:val="00D821A2"/>
    <w:rsid w:val="00D8472A"/>
    <w:rsid w:val="00D84784"/>
    <w:rsid w:val="00D913B5"/>
    <w:rsid w:val="00DA0375"/>
    <w:rsid w:val="00DA236A"/>
    <w:rsid w:val="00DA2B60"/>
    <w:rsid w:val="00DB0E1D"/>
    <w:rsid w:val="00DB267E"/>
    <w:rsid w:val="00DE0208"/>
    <w:rsid w:val="00DE3C6C"/>
    <w:rsid w:val="00DE4AB2"/>
    <w:rsid w:val="00DE5A73"/>
    <w:rsid w:val="00DE670F"/>
    <w:rsid w:val="00DF135B"/>
    <w:rsid w:val="00DF2DAB"/>
    <w:rsid w:val="00DF4B68"/>
    <w:rsid w:val="00E06C93"/>
    <w:rsid w:val="00E10091"/>
    <w:rsid w:val="00E10E3B"/>
    <w:rsid w:val="00E11A76"/>
    <w:rsid w:val="00E215BB"/>
    <w:rsid w:val="00E33CC4"/>
    <w:rsid w:val="00E36545"/>
    <w:rsid w:val="00E465D1"/>
    <w:rsid w:val="00E61F48"/>
    <w:rsid w:val="00E6419E"/>
    <w:rsid w:val="00E71699"/>
    <w:rsid w:val="00E82E96"/>
    <w:rsid w:val="00E832B8"/>
    <w:rsid w:val="00EA366F"/>
    <w:rsid w:val="00EA376D"/>
    <w:rsid w:val="00EA49B6"/>
    <w:rsid w:val="00EA5C90"/>
    <w:rsid w:val="00EA5DED"/>
    <w:rsid w:val="00EB54C2"/>
    <w:rsid w:val="00EC39B9"/>
    <w:rsid w:val="00EC6CDC"/>
    <w:rsid w:val="00ED4E1B"/>
    <w:rsid w:val="00EE692E"/>
    <w:rsid w:val="00EE7B18"/>
    <w:rsid w:val="00EF7B48"/>
    <w:rsid w:val="00F01A88"/>
    <w:rsid w:val="00F04241"/>
    <w:rsid w:val="00F11048"/>
    <w:rsid w:val="00F1166E"/>
    <w:rsid w:val="00F12B72"/>
    <w:rsid w:val="00F212CB"/>
    <w:rsid w:val="00F25953"/>
    <w:rsid w:val="00F27061"/>
    <w:rsid w:val="00F3593D"/>
    <w:rsid w:val="00F406C3"/>
    <w:rsid w:val="00F45FC3"/>
    <w:rsid w:val="00F57AAD"/>
    <w:rsid w:val="00F60156"/>
    <w:rsid w:val="00F62124"/>
    <w:rsid w:val="00F62589"/>
    <w:rsid w:val="00F64E20"/>
    <w:rsid w:val="00F70364"/>
    <w:rsid w:val="00F726BF"/>
    <w:rsid w:val="00F81D60"/>
    <w:rsid w:val="00F81FEF"/>
    <w:rsid w:val="00F87B33"/>
    <w:rsid w:val="00FA0982"/>
    <w:rsid w:val="00FA686D"/>
    <w:rsid w:val="00FB3741"/>
    <w:rsid w:val="00FB46C4"/>
    <w:rsid w:val="00FB578C"/>
    <w:rsid w:val="00FB58B0"/>
    <w:rsid w:val="00FB59F6"/>
    <w:rsid w:val="00FC79A2"/>
    <w:rsid w:val="00FD0B2F"/>
    <w:rsid w:val="00FE0953"/>
    <w:rsid w:val="00FE2334"/>
    <w:rsid w:val="00FE28BA"/>
    <w:rsid w:val="00FF035E"/>
    <w:rsid w:val="00FF6AA5"/>
    <w:rsid w:val="0111BA9E"/>
    <w:rsid w:val="01447110"/>
    <w:rsid w:val="01498688"/>
    <w:rsid w:val="01515366"/>
    <w:rsid w:val="016D15E4"/>
    <w:rsid w:val="01706E83"/>
    <w:rsid w:val="01A9D4F0"/>
    <w:rsid w:val="01C0DC0A"/>
    <w:rsid w:val="02417B72"/>
    <w:rsid w:val="029EFC6B"/>
    <w:rsid w:val="029FBBA1"/>
    <w:rsid w:val="02B35AD0"/>
    <w:rsid w:val="02EF1694"/>
    <w:rsid w:val="02FC567C"/>
    <w:rsid w:val="0309010F"/>
    <w:rsid w:val="0317D071"/>
    <w:rsid w:val="032877F5"/>
    <w:rsid w:val="03B56A43"/>
    <w:rsid w:val="0420D5BA"/>
    <w:rsid w:val="0421AC9B"/>
    <w:rsid w:val="042BE093"/>
    <w:rsid w:val="0449D8AB"/>
    <w:rsid w:val="04635006"/>
    <w:rsid w:val="046F7A60"/>
    <w:rsid w:val="04AC853B"/>
    <w:rsid w:val="059A1389"/>
    <w:rsid w:val="059EE636"/>
    <w:rsid w:val="05EB6FB9"/>
    <w:rsid w:val="05FB2051"/>
    <w:rsid w:val="0631B504"/>
    <w:rsid w:val="0648A8E6"/>
    <w:rsid w:val="066A021E"/>
    <w:rsid w:val="06793A7F"/>
    <w:rsid w:val="06838847"/>
    <w:rsid w:val="06D21305"/>
    <w:rsid w:val="06FCC0BB"/>
    <w:rsid w:val="0741D078"/>
    <w:rsid w:val="074E1046"/>
    <w:rsid w:val="078DFFC3"/>
    <w:rsid w:val="07E6D703"/>
    <w:rsid w:val="08039456"/>
    <w:rsid w:val="081288F9"/>
    <w:rsid w:val="083B15AF"/>
    <w:rsid w:val="083E7D89"/>
    <w:rsid w:val="08888181"/>
    <w:rsid w:val="08ADFB72"/>
    <w:rsid w:val="08D952BD"/>
    <w:rsid w:val="09280BE6"/>
    <w:rsid w:val="0930E1BB"/>
    <w:rsid w:val="096444F7"/>
    <w:rsid w:val="09989E28"/>
    <w:rsid w:val="09CA6911"/>
    <w:rsid w:val="09E557CD"/>
    <w:rsid w:val="09E735E3"/>
    <w:rsid w:val="0A1102B6"/>
    <w:rsid w:val="0A18EEFC"/>
    <w:rsid w:val="0A36B865"/>
    <w:rsid w:val="0A7135C4"/>
    <w:rsid w:val="0A869B8B"/>
    <w:rsid w:val="0AC63B06"/>
    <w:rsid w:val="0AD7D7E4"/>
    <w:rsid w:val="0ADE4703"/>
    <w:rsid w:val="0AE8C7B6"/>
    <w:rsid w:val="0AF1F7B9"/>
    <w:rsid w:val="0B1FF771"/>
    <w:rsid w:val="0B371D31"/>
    <w:rsid w:val="0BB117F5"/>
    <w:rsid w:val="0BD75837"/>
    <w:rsid w:val="0C2D18B4"/>
    <w:rsid w:val="0C4A0C82"/>
    <w:rsid w:val="0C503D75"/>
    <w:rsid w:val="0C53CA98"/>
    <w:rsid w:val="0C762431"/>
    <w:rsid w:val="0C7C026B"/>
    <w:rsid w:val="0C90FA59"/>
    <w:rsid w:val="0C9AF315"/>
    <w:rsid w:val="0CA54BAE"/>
    <w:rsid w:val="0CC0F0A8"/>
    <w:rsid w:val="0CDB31C1"/>
    <w:rsid w:val="0D084B25"/>
    <w:rsid w:val="0D50CFAF"/>
    <w:rsid w:val="0DB6011D"/>
    <w:rsid w:val="0E1E77D9"/>
    <w:rsid w:val="0EB9A838"/>
    <w:rsid w:val="0EE21D0D"/>
    <w:rsid w:val="0EEB8171"/>
    <w:rsid w:val="0F08B132"/>
    <w:rsid w:val="0F169AB8"/>
    <w:rsid w:val="0F80307B"/>
    <w:rsid w:val="0F87BD55"/>
    <w:rsid w:val="0F8DF061"/>
    <w:rsid w:val="0F9254F3"/>
    <w:rsid w:val="0F9582DA"/>
    <w:rsid w:val="0FA7697C"/>
    <w:rsid w:val="0FC76C80"/>
    <w:rsid w:val="0FCD0EBB"/>
    <w:rsid w:val="0FDDF8B4"/>
    <w:rsid w:val="100E2CF8"/>
    <w:rsid w:val="1083C069"/>
    <w:rsid w:val="10E2599B"/>
    <w:rsid w:val="10F4875F"/>
    <w:rsid w:val="11143B53"/>
    <w:rsid w:val="112E2646"/>
    <w:rsid w:val="118737B2"/>
    <w:rsid w:val="11F61609"/>
    <w:rsid w:val="120BBC0F"/>
    <w:rsid w:val="122B0B45"/>
    <w:rsid w:val="123A5D87"/>
    <w:rsid w:val="12B774C1"/>
    <w:rsid w:val="12B8FB14"/>
    <w:rsid w:val="12C712C6"/>
    <w:rsid w:val="12CA8A95"/>
    <w:rsid w:val="12E8D935"/>
    <w:rsid w:val="132D34D0"/>
    <w:rsid w:val="133DF7C4"/>
    <w:rsid w:val="1347BFBD"/>
    <w:rsid w:val="13E8C0CC"/>
    <w:rsid w:val="13F6231B"/>
    <w:rsid w:val="141CDD62"/>
    <w:rsid w:val="1474BA01"/>
    <w:rsid w:val="1484D9E6"/>
    <w:rsid w:val="14BA7A68"/>
    <w:rsid w:val="14D7381D"/>
    <w:rsid w:val="14F468F7"/>
    <w:rsid w:val="15058D61"/>
    <w:rsid w:val="1543E3A6"/>
    <w:rsid w:val="15918FB2"/>
    <w:rsid w:val="15C60060"/>
    <w:rsid w:val="15DCE546"/>
    <w:rsid w:val="168E0152"/>
    <w:rsid w:val="169772FB"/>
    <w:rsid w:val="16A1F349"/>
    <w:rsid w:val="16B541AA"/>
    <w:rsid w:val="16E14962"/>
    <w:rsid w:val="170EE8F6"/>
    <w:rsid w:val="172212DE"/>
    <w:rsid w:val="173CCBC6"/>
    <w:rsid w:val="17891A84"/>
    <w:rsid w:val="17BBE219"/>
    <w:rsid w:val="17D7EF47"/>
    <w:rsid w:val="1830C253"/>
    <w:rsid w:val="1881E698"/>
    <w:rsid w:val="18A46EA8"/>
    <w:rsid w:val="18DE7CC6"/>
    <w:rsid w:val="199DD1A6"/>
    <w:rsid w:val="19D77AB1"/>
    <w:rsid w:val="1A3FF89E"/>
    <w:rsid w:val="1A4EA5F3"/>
    <w:rsid w:val="1A8C2789"/>
    <w:rsid w:val="1A990360"/>
    <w:rsid w:val="1AA05E30"/>
    <w:rsid w:val="1AC5D638"/>
    <w:rsid w:val="1AF3A2CE"/>
    <w:rsid w:val="1AFB34F9"/>
    <w:rsid w:val="1AFF2D4C"/>
    <w:rsid w:val="1B09808D"/>
    <w:rsid w:val="1B1364A8"/>
    <w:rsid w:val="1B14AADB"/>
    <w:rsid w:val="1B3685DF"/>
    <w:rsid w:val="1B414381"/>
    <w:rsid w:val="1B880773"/>
    <w:rsid w:val="1B8B83AB"/>
    <w:rsid w:val="1BB7F608"/>
    <w:rsid w:val="1C26773E"/>
    <w:rsid w:val="1C3CE05C"/>
    <w:rsid w:val="1C49C9DD"/>
    <w:rsid w:val="1C70E843"/>
    <w:rsid w:val="1C885A04"/>
    <w:rsid w:val="1CAE9761"/>
    <w:rsid w:val="1CD27414"/>
    <w:rsid w:val="1CDE5980"/>
    <w:rsid w:val="1D1E2DBE"/>
    <w:rsid w:val="1D229F53"/>
    <w:rsid w:val="1D3275E4"/>
    <w:rsid w:val="1D3B0C5A"/>
    <w:rsid w:val="1D7FC9EB"/>
    <w:rsid w:val="1D918896"/>
    <w:rsid w:val="1D9D16AD"/>
    <w:rsid w:val="1DAB74F0"/>
    <w:rsid w:val="1DAD4B68"/>
    <w:rsid w:val="1DE6ACB8"/>
    <w:rsid w:val="1DF501F4"/>
    <w:rsid w:val="1DF8BBFD"/>
    <w:rsid w:val="1E8A5201"/>
    <w:rsid w:val="1E920333"/>
    <w:rsid w:val="1E9D7C60"/>
    <w:rsid w:val="1EA4A8D7"/>
    <w:rsid w:val="1EEA2534"/>
    <w:rsid w:val="1EFCDE02"/>
    <w:rsid w:val="1EFDF11E"/>
    <w:rsid w:val="1F966FAE"/>
    <w:rsid w:val="1FA399E6"/>
    <w:rsid w:val="200A3BD6"/>
    <w:rsid w:val="203FE4FB"/>
    <w:rsid w:val="2043F7F5"/>
    <w:rsid w:val="20689BD2"/>
    <w:rsid w:val="206A80F6"/>
    <w:rsid w:val="207FC079"/>
    <w:rsid w:val="20933FFE"/>
    <w:rsid w:val="20AC6F50"/>
    <w:rsid w:val="20B508D2"/>
    <w:rsid w:val="2101EFFE"/>
    <w:rsid w:val="21852E38"/>
    <w:rsid w:val="21918658"/>
    <w:rsid w:val="21E1C051"/>
    <w:rsid w:val="21F2EA77"/>
    <w:rsid w:val="2207299C"/>
    <w:rsid w:val="22514B16"/>
    <w:rsid w:val="225E98CA"/>
    <w:rsid w:val="22889A76"/>
    <w:rsid w:val="22C4C3F6"/>
    <w:rsid w:val="22C9A4EA"/>
    <w:rsid w:val="22E76342"/>
    <w:rsid w:val="22EC0359"/>
    <w:rsid w:val="23051913"/>
    <w:rsid w:val="232A2E20"/>
    <w:rsid w:val="2353F382"/>
    <w:rsid w:val="235CCD92"/>
    <w:rsid w:val="2368B29D"/>
    <w:rsid w:val="23889D39"/>
    <w:rsid w:val="239A234B"/>
    <w:rsid w:val="23FD2750"/>
    <w:rsid w:val="2419BE83"/>
    <w:rsid w:val="24343923"/>
    <w:rsid w:val="2436C351"/>
    <w:rsid w:val="243A309E"/>
    <w:rsid w:val="244E191C"/>
    <w:rsid w:val="244FAB8D"/>
    <w:rsid w:val="246276DD"/>
    <w:rsid w:val="24DB4FE4"/>
    <w:rsid w:val="25129CE2"/>
    <w:rsid w:val="251AA233"/>
    <w:rsid w:val="25366D77"/>
    <w:rsid w:val="256A441C"/>
    <w:rsid w:val="25AE4154"/>
    <w:rsid w:val="25D68975"/>
    <w:rsid w:val="25E079A5"/>
    <w:rsid w:val="25FC7A66"/>
    <w:rsid w:val="2634F744"/>
    <w:rsid w:val="2645B7F0"/>
    <w:rsid w:val="2665D6FF"/>
    <w:rsid w:val="269F5A58"/>
    <w:rsid w:val="26BA43C7"/>
    <w:rsid w:val="26D2BAC9"/>
    <w:rsid w:val="270625E7"/>
    <w:rsid w:val="272D488A"/>
    <w:rsid w:val="2792012B"/>
    <w:rsid w:val="279D033E"/>
    <w:rsid w:val="27B915F9"/>
    <w:rsid w:val="27BD7C6D"/>
    <w:rsid w:val="27F33250"/>
    <w:rsid w:val="280540B1"/>
    <w:rsid w:val="2848C688"/>
    <w:rsid w:val="284CBAC8"/>
    <w:rsid w:val="2850F868"/>
    <w:rsid w:val="287595B7"/>
    <w:rsid w:val="29013512"/>
    <w:rsid w:val="29087644"/>
    <w:rsid w:val="2947CAA5"/>
    <w:rsid w:val="29834747"/>
    <w:rsid w:val="29BA212A"/>
    <w:rsid w:val="29EB431A"/>
    <w:rsid w:val="29EEF362"/>
    <w:rsid w:val="2A018140"/>
    <w:rsid w:val="2A3B23CA"/>
    <w:rsid w:val="2A6C2F6F"/>
    <w:rsid w:val="2A999047"/>
    <w:rsid w:val="2B15CC7A"/>
    <w:rsid w:val="2B319210"/>
    <w:rsid w:val="2B58904D"/>
    <w:rsid w:val="2B6459A2"/>
    <w:rsid w:val="2B80D44A"/>
    <w:rsid w:val="2BBBE91C"/>
    <w:rsid w:val="2BCA2322"/>
    <w:rsid w:val="2BE8E592"/>
    <w:rsid w:val="2C820016"/>
    <w:rsid w:val="2CA71EC5"/>
    <w:rsid w:val="2CE306E2"/>
    <w:rsid w:val="2D112012"/>
    <w:rsid w:val="2D13A747"/>
    <w:rsid w:val="2D362202"/>
    <w:rsid w:val="2D733102"/>
    <w:rsid w:val="2D7405B3"/>
    <w:rsid w:val="2DA33803"/>
    <w:rsid w:val="2DA5D1D5"/>
    <w:rsid w:val="2DD6B6EC"/>
    <w:rsid w:val="2DD7EA28"/>
    <w:rsid w:val="2E2DDD5A"/>
    <w:rsid w:val="2E5B6FDD"/>
    <w:rsid w:val="2E91D4C6"/>
    <w:rsid w:val="2EB8A526"/>
    <w:rsid w:val="2EDEF278"/>
    <w:rsid w:val="2F050EA4"/>
    <w:rsid w:val="2F93A9E7"/>
    <w:rsid w:val="30237464"/>
    <w:rsid w:val="30AEC770"/>
    <w:rsid w:val="30C2F541"/>
    <w:rsid w:val="31361EDD"/>
    <w:rsid w:val="31554EF0"/>
    <w:rsid w:val="31C02260"/>
    <w:rsid w:val="31C3A85A"/>
    <w:rsid w:val="31D1AEB9"/>
    <w:rsid w:val="3278E04E"/>
    <w:rsid w:val="32A1FF20"/>
    <w:rsid w:val="32C51FBD"/>
    <w:rsid w:val="32E30BEC"/>
    <w:rsid w:val="3303FAEF"/>
    <w:rsid w:val="331880DA"/>
    <w:rsid w:val="3363CF03"/>
    <w:rsid w:val="337AFE78"/>
    <w:rsid w:val="33A032BB"/>
    <w:rsid w:val="3410046A"/>
    <w:rsid w:val="3419988A"/>
    <w:rsid w:val="3471966B"/>
    <w:rsid w:val="3487A3F4"/>
    <w:rsid w:val="34C6A742"/>
    <w:rsid w:val="35043C07"/>
    <w:rsid w:val="35C4B231"/>
    <w:rsid w:val="35CBA810"/>
    <w:rsid w:val="361F1748"/>
    <w:rsid w:val="36219AEA"/>
    <w:rsid w:val="36335E12"/>
    <w:rsid w:val="36371DA5"/>
    <w:rsid w:val="3695324E"/>
    <w:rsid w:val="36FE023A"/>
    <w:rsid w:val="37668D5F"/>
    <w:rsid w:val="3766B68F"/>
    <w:rsid w:val="3772D0AF"/>
    <w:rsid w:val="37A2396A"/>
    <w:rsid w:val="37BEB0DC"/>
    <w:rsid w:val="37C34F44"/>
    <w:rsid w:val="37D3D9D9"/>
    <w:rsid w:val="37F4ACF6"/>
    <w:rsid w:val="38409E05"/>
    <w:rsid w:val="385CBD5A"/>
    <w:rsid w:val="3874FAAD"/>
    <w:rsid w:val="3889B0C3"/>
    <w:rsid w:val="38E7F31A"/>
    <w:rsid w:val="39138197"/>
    <w:rsid w:val="3919FA8C"/>
    <w:rsid w:val="39B86321"/>
    <w:rsid w:val="39D8CA6D"/>
    <w:rsid w:val="39E2E9E5"/>
    <w:rsid w:val="3A0CA251"/>
    <w:rsid w:val="3A34F6F6"/>
    <w:rsid w:val="3A7055E4"/>
    <w:rsid w:val="3A821451"/>
    <w:rsid w:val="3AAE7F17"/>
    <w:rsid w:val="3B0580B0"/>
    <w:rsid w:val="3B1A5116"/>
    <w:rsid w:val="3B653FBB"/>
    <w:rsid w:val="3B66AB01"/>
    <w:rsid w:val="3BE6DE2C"/>
    <w:rsid w:val="3BFB6F24"/>
    <w:rsid w:val="3C1A4DF9"/>
    <w:rsid w:val="3C35C151"/>
    <w:rsid w:val="3C3B7FE7"/>
    <w:rsid w:val="3C81B0E8"/>
    <w:rsid w:val="3D04EE96"/>
    <w:rsid w:val="3D2C04FA"/>
    <w:rsid w:val="3D5B7B32"/>
    <w:rsid w:val="3DA9222E"/>
    <w:rsid w:val="3E751E99"/>
    <w:rsid w:val="3E7D4779"/>
    <w:rsid w:val="3EB00B4A"/>
    <w:rsid w:val="3EBFC7A4"/>
    <w:rsid w:val="3EEAF96C"/>
    <w:rsid w:val="3EF8E46C"/>
    <w:rsid w:val="3F24028F"/>
    <w:rsid w:val="3F2F7F21"/>
    <w:rsid w:val="3F3828DE"/>
    <w:rsid w:val="3F7B46B2"/>
    <w:rsid w:val="3F86C4F1"/>
    <w:rsid w:val="3FA41655"/>
    <w:rsid w:val="3FB89B9D"/>
    <w:rsid w:val="3FBF0CD7"/>
    <w:rsid w:val="3FC8476D"/>
    <w:rsid w:val="3FC9AC37"/>
    <w:rsid w:val="4015C616"/>
    <w:rsid w:val="403DABCF"/>
    <w:rsid w:val="4043B924"/>
    <w:rsid w:val="40844307"/>
    <w:rsid w:val="40F41971"/>
    <w:rsid w:val="4106E2F3"/>
    <w:rsid w:val="4134A4D8"/>
    <w:rsid w:val="4172B3A4"/>
    <w:rsid w:val="41CD98A9"/>
    <w:rsid w:val="41DE881F"/>
    <w:rsid w:val="42071BB6"/>
    <w:rsid w:val="42105AC4"/>
    <w:rsid w:val="421A2C3D"/>
    <w:rsid w:val="42517CB2"/>
    <w:rsid w:val="4262F945"/>
    <w:rsid w:val="42C93D69"/>
    <w:rsid w:val="42CE98C0"/>
    <w:rsid w:val="42D50784"/>
    <w:rsid w:val="43340515"/>
    <w:rsid w:val="4381F87C"/>
    <w:rsid w:val="4413BEE2"/>
    <w:rsid w:val="44284787"/>
    <w:rsid w:val="44949BEE"/>
    <w:rsid w:val="449FB599"/>
    <w:rsid w:val="44BC17E4"/>
    <w:rsid w:val="44FD7F42"/>
    <w:rsid w:val="4522C1D9"/>
    <w:rsid w:val="45312685"/>
    <w:rsid w:val="453C1088"/>
    <w:rsid w:val="4545F9AF"/>
    <w:rsid w:val="45AA3438"/>
    <w:rsid w:val="45C298C6"/>
    <w:rsid w:val="45DDA434"/>
    <w:rsid w:val="460F9C54"/>
    <w:rsid w:val="46DEAB7B"/>
    <w:rsid w:val="46F26C06"/>
    <w:rsid w:val="471FF6F2"/>
    <w:rsid w:val="47C8062A"/>
    <w:rsid w:val="481F1912"/>
    <w:rsid w:val="4851C9B9"/>
    <w:rsid w:val="4859C336"/>
    <w:rsid w:val="48FA8550"/>
    <w:rsid w:val="48FCB6E3"/>
    <w:rsid w:val="497312C9"/>
    <w:rsid w:val="49BD726E"/>
    <w:rsid w:val="49C09D2E"/>
    <w:rsid w:val="49E9C07B"/>
    <w:rsid w:val="4A066D85"/>
    <w:rsid w:val="4A5F7D82"/>
    <w:rsid w:val="4A7A5166"/>
    <w:rsid w:val="4A96224C"/>
    <w:rsid w:val="4ADD17C7"/>
    <w:rsid w:val="4B25E757"/>
    <w:rsid w:val="4B30A221"/>
    <w:rsid w:val="4B503ECC"/>
    <w:rsid w:val="4B53BE68"/>
    <w:rsid w:val="4B6660CC"/>
    <w:rsid w:val="4B70B3F5"/>
    <w:rsid w:val="4C08AA9D"/>
    <w:rsid w:val="4C34C3CD"/>
    <w:rsid w:val="4C367A53"/>
    <w:rsid w:val="4C3BC71F"/>
    <w:rsid w:val="4C85AE1C"/>
    <w:rsid w:val="4C8FB9C9"/>
    <w:rsid w:val="4CB6C36E"/>
    <w:rsid w:val="4CFE97E7"/>
    <w:rsid w:val="4D0CB41F"/>
    <w:rsid w:val="4D218BA4"/>
    <w:rsid w:val="4D2AE40C"/>
    <w:rsid w:val="4DBEEA3B"/>
    <w:rsid w:val="4E02A0D3"/>
    <w:rsid w:val="4E1AF22D"/>
    <w:rsid w:val="4E62B5CB"/>
    <w:rsid w:val="4EA98F6A"/>
    <w:rsid w:val="4EB8C3EB"/>
    <w:rsid w:val="4ECFE3A8"/>
    <w:rsid w:val="4ED31CEC"/>
    <w:rsid w:val="4EF56ED3"/>
    <w:rsid w:val="4FD9CB49"/>
    <w:rsid w:val="4FF066A0"/>
    <w:rsid w:val="4FF598D6"/>
    <w:rsid w:val="503C892E"/>
    <w:rsid w:val="5046C718"/>
    <w:rsid w:val="5090EFA5"/>
    <w:rsid w:val="50AE1B95"/>
    <w:rsid w:val="50AF862B"/>
    <w:rsid w:val="50B9BB88"/>
    <w:rsid w:val="5101B575"/>
    <w:rsid w:val="5104D988"/>
    <w:rsid w:val="5128C10B"/>
    <w:rsid w:val="513C1CC2"/>
    <w:rsid w:val="514272E6"/>
    <w:rsid w:val="5147FBF7"/>
    <w:rsid w:val="5154DB5A"/>
    <w:rsid w:val="515FF9BA"/>
    <w:rsid w:val="51AA2762"/>
    <w:rsid w:val="51AA8AC0"/>
    <w:rsid w:val="51E4867E"/>
    <w:rsid w:val="52007A23"/>
    <w:rsid w:val="5240514D"/>
    <w:rsid w:val="524FB8DB"/>
    <w:rsid w:val="527031CD"/>
    <w:rsid w:val="52B6F7A8"/>
    <w:rsid w:val="52CC9B39"/>
    <w:rsid w:val="52DF1B04"/>
    <w:rsid w:val="530C3439"/>
    <w:rsid w:val="53219CC8"/>
    <w:rsid w:val="536831FD"/>
    <w:rsid w:val="538F7122"/>
    <w:rsid w:val="53EBCFA7"/>
    <w:rsid w:val="54185B97"/>
    <w:rsid w:val="5431C221"/>
    <w:rsid w:val="543C2161"/>
    <w:rsid w:val="54786831"/>
    <w:rsid w:val="550FE366"/>
    <w:rsid w:val="5515FAB1"/>
    <w:rsid w:val="5516ACB9"/>
    <w:rsid w:val="5535F1CB"/>
    <w:rsid w:val="557459CF"/>
    <w:rsid w:val="55A5253B"/>
    <w:rsid w:val="55A9B545"/>
    <w:rsid w:val="55C648CF"/>
    <w:rsid w:val="561E905D"/>
    <w:rsid w:val="5626CC1C"/>
    <w:rsid w:val="5627DCE2"/>
    <w:rsid w:val="563672A1"/>
    <w:rsid w:val="568DE7F9"/>
    <w:rsid w:val="569F1BDD"/>
    <w:rsid w:val="5722EF45"/>
    <w:rsid w:val="57566ED2"/>
    <w:rsid w:val="57642A6D"/>
    <w:rsid w:val="57ADE7A4"/>
    <w:rsid w:val="580B7917"/>
    <w:rsid w:val="584B0FC0"/>
    <w:rsid w:val="5871AADE"/>
    <w:rsid w:val="588B3D7B"/>
    <w:rsid w:val="58BE7C61"/>
    <w:rsid w:val="58C36562"/>
    <w:rsid w:val="58DF40B8"/>
    <w:rsid w:val="592DFF46"/>
    <w:rsid w:val="59F8E0A9"/>
    <w:rsid w:val="5A093776"/>
    <w:rsid w:val="5A69CA49"/>
    <w:rsid w:val="5A945A0E"/>
    <w:rsid w:val="5A96241A"/>
    <w:rsid w:val="5ACD13F1"/>
    <w:rsid w:val="5B2F8539"/>
    <w:rsid w:val="5B5FFAA0"/>
    <w:rsid w:val="5B6E32D2"/>
    <w:rsid w:val="5BFB7584"/>
    <w:rsid w:val="5C174E92"/>
    <w:rsid w:val="5C806A45"/>
    <w:rsid w:val="5CC67D76"/>
    <w:rsid w:val="5D76AF74"/>
    <w:rsid w:val="5DBD287F"/>
    <w:rsid w:val="5DC8C5E6"/>
    <w:rsid w:val="5DC8E06A"/>
    <w:rsid w:val="5E367753"/>
    <w:rsid w:val="5E4025E8"/>
    <w:rsid w:val="5E5D6C48"/>
    <w:rsid w:val="5E85786B"/>
    <w:rsid w:val="5E8A8878"/>
    <w:rsid w:val="5EB85A1D"/>
    <w:rsid w:val="5EDE9757"/>
    <w:rsid w:val="5EFF02E8"/>
    <w:rsid w:val="5F490C0B"/>
    <w:rsid w:val="5F8D82F9"/>
    <w:rsid w:val="5FD13EAB"/>
    <w:rsid w:val="5FD612E4"/>
    <w:rsid w:val="60338D4D"/>
    <w:rsid w:val="608A9B8D"/>
    <w:rsid w:val="60B6BB43"/>
    <w:rsid w:val="60D71767"/>
    <w:rsid w:val="60F89897"/>
    <w:rsid w:val="61206108"/>
    <w:rsid w:val="612A435F"/>
    <w:rsid w:val="61942261"/>
    <w:rsid w:val="61D4FFC1"/>
    <w:rsid w:val="61DB1AD8"/>
    <w:rsid w:val="61EF3E9E"/>
    <w:rsid w:val="623F31A2"/>
    <w:rsid w:val="62684012"/>
    <w:rsid w:val="630578C2"/>
    <w:rsid w:val="630DDFAE"/>
    <w:rsid w:val="632ADBD8"/>
    <w:rsid w:val="63522B50"/>
    <w:rsid w:val="637FBCB5"/>
    <w:rsid w:val="63D15B00"/>
    <w:rsid w:val="64207DE3"/>
    <w:rsid w:val="6425D950"/>
    <w:rsid w:val="6449DB21"/>
    <w:rsid w:val="64C3B016"/>
    <w:rsid w:val="64DC154E"/>
    <w:rsid w:val="64EFA123"/>
    <w:rsid w:val="652C8494"/>
    <w:rsid w:val="653D119A"/>
    <w:rsid w:val="6550D805"/>
    <w:rsid w:val="6597762A"/>
    <w:rsid w:val="65CF2729"/>
    <w:rsid w:val="6602C67F"/>
    <w:rsid w:val="66490A0C"/>
    <w:rsid w:val="664923A5"/>
    <w:rsid w:val="6651B310"/>
    <w:rsid w:val="665E6F5C"/>
    <w:rsid w:val="66FD7F1D"/>
    <w:rsid w:val="670DB928"/>
    <w:rsid w:val="67247AEC"/>
    <w:rsid w:val="67679EFC"/>
    <w:rsid w:val="676E81E6"/>
    <w:rsid w:val="67898ADA"/>
    <w:rsid w:val="67B13D89"/>
    <w:rsid w:val="67E5C44E"/>
    <w:rsid w:val="683D03A7"/>
    <w:rsid w:val="686D3C2C"/>
    <w:rsid w:val="686F2EC3"/>
    <w:rsid w:val="68B738DF"/>
    <w:rsid w:val="68E1A212"/>
    <w:rsid w:val="69030410"/>
    <w:rsid w:val="698628E0"/>
    <w:rsid w:val="698D5836"/>
    <w:rsid w:val="6A046A66"/>
    <w:rsid w:val="6A323DCD"/>
    <w:rsid w:val="6A7D32A1"/>
    <w:rsid w:val="6ABE7CC5"/>
    <w:rsid w:val="6ADFB864"/>
    <w:rsid w:val="6AE748EA"/>
    <w:rsid w:val="6B0B3DFC"/>
    <w:rsid w:val="6B115C1D"/>
    <w:rsid w:val="6B1CC4DB"/>
    <w:rsid w:val="6B377F3B"/>
    <w:rsid w:val="6B405761"/>
    <w:rsid w:val="6B6D1085"/>
    <w:rsid w:val="6B7943B9"/>
    <w:rsid w:val="6B7EC896"/>
    <w:rsid w:val="6BB19125"/>
    <w:rsid w:val="6BDCE111"/>
    <w:rsid w:val="6BE55A64"/>
    <w:rsid w:val="6BEED3C5"/>
    <w:rsid w:val="6BF0E2E8"/>
    <w:rsid w:val="6C391BA5"/>
    <w:rsid w:val="6CF4C8A3"/>
    <w:rsid w:val="6CF82031"/>
    <w:rsid w:val="6D00158B"/>
    <w:rsid w:val="6D248573"/>
    <w:rsid w:val="6D3CD5D1"/>
    <w:rsid w:val="6D3EF1B3"/>
    <w:rsid w:val="6D63B7A2"/>
    <w:rsid w:val="6D7D0FA4"/>
    <w:rsid w:val="6D90CBDE"/>
    <w:rsid w:val="6DC9E662"/>
    <w:rsid w:val="6DE99291"/>
    <w:rsid w:val="6E49763A"/>
    <w:rsid w:val="6E5F956E"/>
    <w:rsid w:val="6E85E9A8"/>
    <w:rsid w:val="6EB2D27E"/>
    <w:rsid w:val="6EB4D381"/>
    <w:rsid w:val="6EE82B07"/>
    <w:rsid w:val="6F16FB4C"/>
    <w:rsid w:val="6F650366"/>
    <w:rsid w:val="6F7548ED"/>
    <w:rsid w:val="705DB244"/>
    <w:rsid w:val="70B4F74C"/>
    <w:rsid w:val="70E075EB"/>
    <w:rsid w:val="70E4CABE"/>
    <w:rsid w:val="71075598"/>
    <w:rsid w:val="7124FEFF"/>
    <w:rsid w:val="7126AFDC"/>
    <w:rsid w:val="7167E02C"/>
    <w:rsid w:val="71FC9CBE"/>
    <w:rsid w:val="720C13E0"/>
    <w:rsid w:val="722B9028"/>
    <w:rsid w:val="72381A27"/>
    <w:rsid w:val="7239F6B5"/>
    <w:rsid w:val="725471E8"/>
    <w:rsid w:val="725D4A3C"/>
    <w:rsid w:val="72865768"/>
    <w:rsid w:val="728DA63B"/>
    <w:rsid w:val="72977AEE"/>
    <w:rsid w:val="72A61FCB"/>
    <w:rsid w:val="72A9D210"/>
    <w:rsid w:val="72B2268D"/>
    <w:rsid w:val="72BE0C85"/>
    <w:rsid w:val="72D01514"/>
    <w:rsid w:val="7319A586"/>
    <w:rsid w:val="73206259"/>
    <w:rsid w:val="7325482E"/>
    <w:rsid w:val="733A6A30"/>
    <w:rsid w:val="7342FD3C"/>
    <w:rsid w:val="73497755"/>
    <w:rsid w:val="735F0B13"/>
    <w:rsid w:val="7361E946"/>
    <w:rsid w:val="73AEB3DB"/>
    <w:rsid w:val="74160E14"/>
    <w:rsid w:val="7418DC76"/>
    <w:rsid w:val="7428B35C"/>
    <w:rsid w:val="743335EB"/>
    <w:rsid w:val="74348CF2"/>
    <w:rsid w:val="744ED480"/>
    <w:rsid w:val="74885D78"/>
    <w:rsid w:val="74AC2E80"/>
    <w:rsid w:val="74B76B6F"/>
    <w:rsid w:val="74FD54E7"/>
    <w:rsid w:val="750D6E31"/>
    <w:rsid w:val="75301560"/>
    <w:rsid w:val="753B1376"/>
    <w:rsid w:val="753FA552"/>
    <w:rsid w:val="75411034"/>
    <w:rsid w:val="75629451"/>
    <w:rsid w:val="756783CC"/>
    <w:rsid w:val="76189562"/>
    <w:rsid w:val="765AACC5"/>
    <w:rsid w:val="76741A6C"/>
    <w:rsid w:val="7678AEB2"/>
    <w:rsid w:val="769CB648"/>
    <w:rsid w:val="76ADD244"/>
    <w:rsid w:val="76C355AF"/>
    <w:rsid w:val="76DB1A1C"/>
    <w:rsid w:val="77323E01"/>
    <w:rsid w:val="77A3C555"/>
    <w:rsid w:val="77BE76B4"/>
    <w:rsid w:val="77D8E697"/>
    <w:rsid w:val="77D90690"/>
    <w:rsid w:val="781EF30D"/>
    <w:rsid w:val="78441D93"/>
    <w:rsid w:val="7874C0C5"/>
    <w:rsid w:val="7893B45A"/>
    <w:rsid w:val="78BF0750"/>
    <w:rsid w:val="78D47631"/>
    <w:rsid w:val="78DE8F4F"/>
    <w:rsid w:val="792C52A3"/>
    <w:rsid w:val="79313511"/>
    <w:rsid w:val="795DB37D"/>
    <w:rsid w:val="799A2130"/>
    <w:rsid w:val="7A52FEB1"/>
    <w:rsid w:val="7A92B59F"/>
    <w:rsid w:val="7AA6A7EC"/>
    <w:rsid w:val="7AB7F2A4"/>
    <w:rsid w:val="7ABC357F"/>
    <w:rsid w:val="7AFF3994"/>
    <w:rsid w:val="7B0BDB45"/>
    <w:rsid w:val="7B8BF36B"/>
    <w:rsid w:val="7B990491"/>
    <w:rsid w:val="7BBC317B"/>
    <w:rsid w:val="7BE22306"/>
    <w:rsid w:val="7C0E37F4"/>
    <w:rsid w:val="7C1EA32E"/>
    <w:rsid w:val="7C569293"/>
    <w:rsid w:val="7CDF46AB"/>
    <w:rsid w:val="7CE0E7B7"/>
    <w:rsid w:val="7CF3570B"/>
    <w:rsid w:val="7D26FF20"/>
    <w:rsid w:val="7D352110"/>
    <w:rsid w:val="7D9788B2"/>
    <w:rsid w:val="7DE6BBB2"/>
    <w:rsid w:val="7DE7C7DA"/>
    <w:rsid w:val="7E1A4B6C"/>
    <w:rsid w:val="7E51F44A"/>
    <w:rsid w:val="7E708CFC"/>
    <w:rsid w:val="7E8E17DA"/>
    <w:rsid w:val="7F0C9A79"/>
    <w:rsid w:val="7F55F426"/>
    <w:rsid w:val="7F7F60CE"/>
    <w:rsid w:val="7F8421F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B36C0"/>
  <w15:docId w15:val="{5252330C-E023-254C-B6A1-B920B5E12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71F"/>
    <w:rPr>
      <w:rFonts w:ascii="Arial" w:hAnsi="Arial"/>
    </w:rPr>
  </w:style>
  <w:style w:type="paragraph" w:styleId="Ttulo1">
    <w:name w:val="heading 1"/>
    <w:basedOn w:val="Normal"/>
    <w:next w:val="Normal"/>
    <w:link w:val="Ttulo1Char"/>
    <w:uiPriority w:val="9"/>
    <w:qFormat/>
    <w:rsid w:val="004A6F12"/>
    <w:pPr>
      <w:spacing w:after="240" w:line="360" w:lineRule="auto"/>
      <w:outlineLvl w:val="0"/>
    </w:pPr>
    <w:rPr>
      <w:rFonts w:eastAsia="Arial" w:cs="Arial"/>
      <w:b/>
      <w:sz w:val="28"/>
    </w:rPr>
  </w:style>
  <w:style w:type="paragraph" w:styleId="Ttulo2">
    <w:name w:val="heading 2"/>
    <w:basedOn w:val="Normal"/>
    <w:next w:val="Normal"/>
    <w:link w:val="Ttulo2Char"/>
    <w:uiPriority w:val="9"/>
    <w:unhideWhenUsed/>
    <w:qFormat/>
    <w:rsid w:val="00B83227"/>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har"/>
    <w:uiPriority w:val="9"/>
    <w:unhideWhenUsed/>
    <w:qFormat/>
    <w:rsid w:val="00A32BCC"/>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A6F12"/>
    <w:rPr>
      <w:rFonts w:ascii="Arial" w:eastAsia="Arial" w:hAnsi="Arial" w:cs="Arial"/>
      <w:b/>
      <w:sz w:val="28"/>
    </w:rPr>
  </w:style>
  <w:style w:type="paragraph" w:styleId="CabealhodoSumrio">
    <w:name w:val="TOC Heading"/>
    <w:basedOn w:val="Ttulo1"/>
    <w:next w:val="Normal"/>
    <w:uiPriority w:val="39"/>
    <w:unhideWhenUsed/>
    <w:qFormat/>
    <w:rsid w:val="004A6F12"/>
    <w:pPr>
      <w:spacing w:line="259" w:lineRule="auto"/>
      <w:outlineLvl w:val="9"/>
    </w:pPr>
    <w:rPr>
      <w:rFonts w:asciiTheme="majorHAnsi" w:hAnsiTheme="majorHAnsi"/>
      <w:b w:val="0"/>
      <w:caps/>
      <w:color w:val="0F4761" w:themeColor="accent1" w:themeShade="BF"/>
      <w:kern w:val="0"/>
      <w14:ligatures w14:val="none"/>
    </w:rPr>
  </w:style>
  <w:style w:type="paragraph" w:styleId="Sumrio1">
    <w:name w:val="toc 1"/>
    <w:basedOn w:val="Normal"/>
    <w:next w:val="Normal"/>
    <w:autoRedefine/>
    <w:uiPriority w:val="39"/>
    <w:unhideWhenUsed/>
    <w:rsid w:val="004A6F12"/>
    <w:pPr>
      <w:spacing w:after="100"/>
    </w:pPr>
  </w:style>
  <w:style w:type="character" w:styleId="Hyperlink">
    <w:name w:val="Hyperlink"/>
    <w:basedOn w:val="Fontepargpadro"/>
    <w:uiPriority w:val="99"/>
    <w:unhideWhenUsed/>
    <w:rsid w:val="004A6F12"/>
    <w:rPr>
      <w:color w:val="467886" w:themeColor="hyperlink"/>
      <w:u w:val="single"/>
    </w:rPr>
  </w:style>
  <w:style w:type="paragraph" w:styleId="Cabealho">
    <w:name w:val="header"/>
    <w:basedOn w:val="Normal"/>
    <w:link w:val="CabealhoChar"/>
    <w:uiPriority w:val="99"/>
    <w:unhideWhenUsed/>
    <w:rsid w:val="00420D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20DC5"/>
    <w:rPr>
      <w:rFonts w:ascii="Arial" w:hAnsi="Arial"/>
    </w:rPr>
  </w:style>
  <w:style w:type="paragraph" w:styleId="Rodap">
    <w:name w:val="footer"/>
    <w:basedOn w:val="Normal"/>
    <w:link w:val="RodapChar"/>
    <w:uiPriority w:val="99"/>
    <w:unhideWhenUsed/>
    <w:rsid w:val="00420DC5"/>
    <w:pPr>
      <w:tabs>
        <w:tab w:val="center" w:pos="4252"/>
        <w:tab w:val="right" w:pos="8504"/>
      </w:tabs>
      <w:spacing w:after="0" w:line="240" w:lineRule="auto"/>
    </w:pPr>
  </w:style>
  <w:style w:type="character" w:customStyle="1" w:styleId="RodapChar">
    <w:name w:val="Rodapé Char"/>
    <w:basedOn w:val="Fontepargpadro"/>
    <w:link w:val="Rodap"/>
    <w:uiPriority w:val="99"/>
    <w:rsid w:val="00420DC5"/>
    <w:rPr>
      <w:rFonts w:ascii="Arial" w:hAnsi="Arial"/>
    </w:rPr>
  </w:style>
  <w:style w:type="paragraph" w:styleId="Ttulo">
    <w:name w:val="Title"/>
    <w:basedOn w:val="Normal"/>
    <w:next w:val="Normal"/>
    <w:link w:val="TtuloChar"/>
    <w:uiPriority w:val="10"/>
    <w:qFormat/>
    <w:rsid w:val="002715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71532"/>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C2BB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PargrafodaLista">
    <w:name w:val="List Paragraph"/>
    <w:basedOn w:val="Normal"/>
    <w:uiPriority w:val="34"/>
    <w:qFormat/>
    <w:rsid w:val="00AB3D71"/>
    <w:pPr>
      <w:ind w:left="720"/>
      <w:contextualSpacing/>
    </w:pPr>
  </w:style>
  <w:style w:type="character" w:customStyle="1" w:styleId="Ttulo3Char">
    <w:name w:val="Título 3 Char"/>
    <w:basedOn w:val="Fontepargpadro"/>
    <w:link w:val="Ttulo3"/>
    <w:uiPriority w:val="9"/>
    <w:rsid w:val="00A32BCC"/>
    <w:rPr>
      <w:rFonts w:asciiTheme="majorHAnsi" w:eastAsiaTheme="majorEastAsia" w:hAnsiTheme="majorHAnsi" w:cstheme="majorBidi"/>
      <w:color w:val="0A2F40" w:themeColor="accent1" w:themeShade="7F"/>
    </w:rPr>
  </w:style>
  <w:style w:type="table" w:styleId="Tabelacomgrade">
    <w:name w:val="Table Grid"/>
    <w:basedOn w:val="Tabelanormal"/>
    <w:uiPriority w:val="39"/>
    <w:rsid w:val="007F7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7F727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7F7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2">
    <w:name w:val="Plain Table 2"/>
    <w:basedOn w:val="Tabelanormal"/>
    <w:uiPriority w:val="42"/>
    <w:rsid w:val="007F72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3">
    <w:name w:val="Plain Table 3"/>
    <w:basedOn w:val="Tabelanormal"/>
    <w:uiPriority w:val="43"/>
    <w:rsid w:val="007F72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7F72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7F72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tulo2Char">
    <w:name w:val="Título 2 Char"/>
    <w:basedOn w:val="Fontepargpadro"/>
    <w:link w:val="Ttulo2"/>
    <w:uiPriority w:val="9"/>
    <w:rsid w:val="00B83227"/>
    <w:rPr>
      <w:rFonts w:asciiTheme="majorHAnsi" w:eastAsiaTheme="majorEastAsia" w:hAnsiTheme="majorHAnsi" w:cstheme="majorBidi"/>
      <w:color w:val="0F4761" w:themeColor="accent1" w:themeShade="BF"/>
      <w:sz w:val="26"/>
      <w:szCs w:val="26"/>
    </w:rPr>
  </w:style>
  <w:style w:type="character" w:styleId="Forte">
    <w:name w:val="Strong"/>
    <w:basedOn w:val="Fontepargpadro"/>
    <w:uiPriority w:val="22"/>
    <w:qFormat/>
    <w:rsid w:val="00CB5A70"/>
    <w:rPr>
      <w:b/>
      <w:bCs/>
    </w:rPr>
  </w:style>
  <w:style w:type="paragraph" w:styleId="Sumrio3">
    <w:name w:val="toc 3"/>
    <w:basedOn w:val="Normal"/>
    <w:next w:val="Normal"/>
    <w:autoRedefine/>
    <w:uiPriority w:val="39"/>
    <w:unhideWhenUsed/>
    <w:rsid w:val="00247614"/>
    <w:pPr>
      <w:spacing w:after="100"/>
      <w:ind w:left="480"/>
    </w:pPr>
  </w:style>
  <w:style w:type="paragraph" w:styleId="SemEspaamento">
    <w:name w:val="No Spacing"/>
    <w:uiPriority w:val="1"/>
    <w:qFormat/>
    <w:rsid w:val="00050D88"/>
    <w:pPr>
      <w:spacing w:after="0" w:line="240" w:lineRule="auto"/>
    </w:pPr>
    <w:rPr>
      <w:rFonts w:ascii="Arial" w:hAnsi="Arial"/>
    </w:rPr>
  </w:style>
  <w:style w:type="character" w:styleId="MenoPendente">
    <w:name w:val="Unresolved Mention"/>
    <w:basedOn w:val="Fontepargpadro"/>
    <w:uiPriority w:val="99"/>
    <w:semiHidden/>
    <w:unhideWhenUsed/>
    <w:rsid w:val="00F1166E"/>
    <w:rPr>
      <w:color w:val="605E5C"/>
      <w:shd w:val="clear" w:color="auto" w:fill="E1DFDD"/>
    </w:rPr>
  </w:style>
  <w:style w:type="character" w:customStyle="1" w:styleId="citation-35">
    <w:name w:val="citation-35"/>
    <w:basedOn w:val="Fontepargpadro"/>
    <w:rsid w:val="000C3A38"/>
  </w:style>
  <w:style w:type="character" w:customStyle="1" w:styleId="citation-34">
    <w:name w:val="citation-34"/>
    <w:basedOn w:val="Fontepargpadro"/>
    <w:rsid w:val="000C3A38"/>
  </w:style>
  <w:style w:type="character" w:customStyle="1" w:styleId="citation-33">
    <w:name w:val="citation-33"/>
    <w:basedOn w:val="Fontepargpadro"/>
    <w:rsid w:val="000C3A38"/>
  </w:style>
  <w:style w:type="character" w:customStyle="1" w:styleId="citation-32">
    <w:name w:val="citation-32"/>
    <w:basedOn w:val="Fontepargpadro"/>
    <w:rsid w:val="000C3A38"/>
  </w:style>
  <w:style w:type="paragraph" w:styleId="Sumrio2">
    <w:name w:val="toc 2"/>
    <w:basedOn w:val="Normal"/>
    <w:next w:val="Normal"/>
    <w:uiPriority w:val="39"/>
    <w:unhideWhenUsed/>
    <w:rsid w:val="12E8D935"/>
    <w:pPr>
      <w:spacing w:after="100"/>
      <w:ind w:left="220"/>
    </w:pPr>
  </w:style>
  <w:style w:type="character" w:customStyle="1" w:styleId="normaltextrun">
    <w:name w:val="normaltextrun"/>
    <w:basedOn w:val="Fontepargpadro"/>
    <w:rsid w:val="00CB11BF"/>
  </w:style>
  <w:style w:type="character" w:customStyle="1" w:styleId="eop">
    <w:name w:val="eop"/>
    <w:basedOn w:val="Fontepargpadro"/>
    <w:rsid w:val="00CB1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63050">
      <w:bodyDiv w:val="1"/>
      <w:marLeft w:val="0"/>
      <w:marRight w:val="0"/>
      <w:marTop w:val="0"/>
      <w:marBottom w:val="0"/>
      <w:divBdr>
        <w:top w:val="none" w:sz="0" w:space="0" w:color="auto"/>
        <w:left w:val="none" w:sz="0" w:space="0" w:color="auto"/>
        <w:bottom w:val="none" w:sz="0" w:space="0" w:color="auto"/>
        <w:right w:val="none" w:sz="0" w:space="0" w:color="auto"/>
      </w:divBdr>
    </w:div>
    <w:div w:id="306128911">
      <w:bodyDiv w:val="1"/>
      <w:marLeft w:val="0"/>
      <w:marRight w:val="0"/>
      <w:marTop w:val="0"/>
      <w:marBottom w:val="0"/>
      <w:divBdr>
        <w:top w:val="none" w:sz="0" w:space="0" w:color="auto"/>
        <w:left w:val="none" w:sz="0" w:space="0" w:color="auto"/>
        <w:bottom w:val="none" w:sz="0" w:space="0" w:color="auto"/>
        <w:right w:val="none" w:sz="0" w:space="0" w:color="auto"/>
      </w:divBdr>
    </w:div>
    <w:div w:id="385689587">
      <w:bodyDiv w:val="1"/>
      <w:marLeft w:val="0"/>
      <w:marRight w:val="0"/>
      <w:marTop w:val="0"/>
      <w:marBottom w:val="0"/>
      <w:divBdr>
        <w:top w:val="none" w:sz="0" w:space="0" w:color="auto"/>
        <w:left w:val="none" w:sz="0" w:space="0" w:color="auto"/>
        <w:bottom w:val="none" w:sz="0" w:space="0" w:color="auto"/>
        <w:right w:val="none" w:sz="0" w:space="0" w:color="auto"/>
      </w:divBdr>
    </w:div>
    <w:div w:id="464353765">
      <w:bodyDiv w:val="1"/>
      <w:marLeft w:val="0"/>
      <w:marRight w:val="0"/>
      <w:marTop w:val="0"/>
      <w:marBottom w:val="0"/>
      <w:divBdr>
        <w:top w:val="none" w:sz="0" w:space="0" w:color="auto"/>
        <w:left w:val="none" w:sz="0" w:space="0" w:color="auto"/>
        <w:bottom w:val="none" w:sz="0" w:space="0" w:color="auto"/>
        <w:right w:val="none" w:sz="0" w:space="0" w:color="auto"/>
      </w:divBdr>
    </w:div>
    <w:div w:id="538276472">
      <w:bodyDiv w:val="1"/>
      <w:marLeft w:val="0"/>
      <w:marRight w:val="0"/>
      <w:marTop w:val="0"/>
      <w:marBottom w:val="0"/>
      <w:divBdr>
        <w:top w:val="none" w:sz="0" w:space="0" w:color="auto"/>
        <w:left w:val="none" w:sz="0" w:space="0" w:color="auto"/>
        <w:bottom w:val="none" w:sz="0" w:space="0" w:color="auto"/>
        <w:right w:val="none" w:sz="0" w:space="0" w:color="auto"/>
      </w:divBdr>
    </w:div>
    <w:div w:id="545333849">
      <w:bodyDiv w:val="1"/>
      <w:marLeft w:val="0"/>
      <w:marRight w:val="0"/>
      <w:marTop w:val="0"/>
      <w:marBottom w:val="0"/>
      <w:divBdr>
        <w:top w:val="none" w:sz="0" w:space="0" w:color="auto"/>
        <w:left w:val="none" w:sz="0" w:space="0" w:color="auto"/>
        <w:bottom w:val="none" w:sz="0" w:space="0" w:color="auto"/>
        <w:right w:val="none" w:sz="0" w:space="0" w:color="auto"/>
      </w:divBdr>
    </w:div>
    <w:div w:id="604843666">
      <w:bodyDiv w:val="1"/>
      <w:marLeft w:val="0"/>
      <w:marRight w:val="0"/>
      <w:marTop w:val="0"/>
      <w:marBottom w:val="0"/>
      <w:divBdr>
        <w:top w:val="none" w:sz="0" w:space="0" w:color="auto"/>
        <w:left w:val="none" w:sz="0" w:space="0" w:color="auto"/>
        <w:bottom w:val="none" w:sz="0" w:space="0" w:color="auto"/>
        <w:right w:val="none" w:sz="0" w:space="0" w:color="auto"/>
      </w:divBdr>
    </w:div>
    <w:div w:id="654721573">
      <w:bodyDiv w:val="1"/>
      <w:marLeft w:val="0"/>
      <w:marRight w:val="0"/>
      <w:marTop w:val="0"/>
      <w:marBottom w:val="0"/>
      <w:divBdr>
        <w:top w:val="none" w:sz="0" w:space="0" w:color="auto"/>
        <w:left w:val="none" w:sz="0" w:space="0" w:color="auto"/>
        <w:bottom w:val="none" w:sz="0" w:space="0" w:color="auto"/>
        <w:right w:val="none" w:sz="0" w:space="0" w:color="auto"/>
      </w:divBdr>
    </w:div>
    <w:div w:id="684982921">
      <w:bodyDiv w:val="1"/>
      <w:marLeft w:val="0"/>
      <w:marRight w:val="0"/>
      <w:marTop w:val="0"/>
      <w:marBottom w:val="0"/>
      <w:divBdr>
        <w:top w:val="none" w:sz="0" w:space="0" w:color="auto"/>
        <w:left w:val="none" w:sz="0" w:space="0" w:color="auto"/>
        <w:bottom w:val="none" w:sz="0" w:space="0" w:color="auto"/>
        <w:right w:val="none" w:sz="0" w:space="0" w:color="auto"/>
      </w:divBdr>
    </w:div>
    <w:div w:id="812217297">
      <w:bodyDiv w:val="1"/>
      <w:marLeft w:val="0"/>
      <w:marRight w:val="0"/>
      <w:marTop w:val="0"/>
      <w:marBottom w:val="0"/>
      <w:divBdr>
        <w:top w:val="none" w:sz="0" w:space="0" w:color="auto"/>
        <w:left w:val="none" w:sz="0" w:space="0" w:color="auto"/>
        <w:bottom w:val="none" w:sz="0" w:space="0" w:color="auto"/>
        <w:right w:val="none" w:sz="0" w:space="0" w:color="auto"/>
      </w:divBdr>
    </w:div>
    <w:div w:id="954943773">
      <w:bodyDiv w:val="1"/>
      <w:marLeft w:val="0"/>
      <w:marRight w:val="0"/>
      <w:marTop w:val="0"/>
      <w:marBottom w:val="0"/>
      <w:divBdr>
        <w:top w:val="none" w:sz="0" w:space="0" w:color="auto"/>
        <w:left w:val="none" w:sz="0" w:space="0" w:color="auto"/>
        <w:bottom w:val="none" w:sz="0" w:space="0" w:color="auto"/>
        <w:right w:val="none" w:sz="0" w:space="0" w:color="auto"/>
      </w:divBdr>
    </w:div>
    <w:div w:id="1048722440">
      <w:bodyDiv w:val="1"/>
      <w:marLeft w:val="0"/>
      <w:marRight w:val="0"/>
      <w:marTop w:val="0"/>
      <w:marBottom w:val="0"/>
      <w:divBdr>
        <w:top w:val="none" w:sz="0" w:space="0" w:color="auto"/>
        <w:left w:val="none" w:sz="0" w:space="0" w:color="auto"/>
        <w:bottom w:val="none" w:sz="0" w:space="0" w:color="auto"/>
        <w:right w:val="none" w:sz="0" w:space="0" w:color="auto"/>
      </w:divBdr>
    </w:div>
    <w:div w:id="1064571607">
      <w:bodyDiv w:val="1"/>
      <w:marLeft w:val="0"/>
      <w:marRight w:val="0"/>
      <w:marTop w:val="0"/>
      <w:marBottom w:val="0"/>
      <w:divBdr>
        <w:top w:val="none" w:sz="0" w:space="0" w:color="auto"/>
        <w:left w:val="none" w:sz="0" w:space="0" w:color="auto"/>
        <w:bottom w:val="none" w:sz="0" w:space="0" w:color="auto"/>
        <w:right w:val="none" w:sz="0" w:space="0" w:color="auto"/>
      </w:divBdr>
    </w:div>
    <w:div w:id="1068959363">
      <w:bodyDiv w:val="1"/>
      <w:marLeft w:val="0"/>
      <w:marRight w:val="0"/>
      <w:marTop w:val="0"/>
      <w:marBottom w:val="0"/>
      <w:divBdr>
        <w:top w:val="none" w:sz="0" w:space="0" w:color="auto"/>
        <w:left w:val="none" w:sz="0" w:space="0" w:color="auto"/>
        <w:bottom w:val="none" w:sz="0" w:space="0" w:color="auto"/>
        <w:right w:val="none" w:sz="0" w:space="0" w:color="auto"/>
      </w:divBdr>
    </w:div>
    <w:div w:id="1176308613">
      <w:bodyDiv w:val="1"/>
      <w:marLeft w:val="0"/>
      <w:marRight w:val="0"/>
      <w:marTop w:val="0"/>
      <w:marBottom w:val="0"/>
      <w:divBdr>
        <w:top w:val="none" w:sz="0" w:space="0" w:color="auto"/>
        <w:left w:val="none" w:sz="0" w:space="0" w:color="auto"/>
        <w:bottom w:val="none" w:sz="0" w:space="0" w:color="auto"/>
        <w:right w:val="none" w:sz="0" w:space="0" w:color="auto"/>
      </w:divBdr>
    </w:div>
    <w:div w:id="1348410372">
      <w:bodyDiv w:val="1"/>
      <w:marLeft w:val="0"/>
      <w:marRight w:val="0"/>
      <w:marTop w:val="0"/>
      <w:marBottom w:val="0"/>
      <w:divBdr>
        <w:top w:val="none" w:sz="0" w:space="0" w:color="auto"/>
        <w:left w:val="none" w:sz="0" w:space="0" w:color="auto"/>
        <w:bottom w:val="none" w:sz="0" w:space="0" w:color="auto"/>
        <w:right w:val="none" w:sz="0" w:space="0" w:color="auto"/>
      </w:divBdr>
    </w:div>
    <w:div w:id="1488204156">
      <w:bodyDiv w:val="1"/>
      <w:marLeft w:val="0"/>
      <w:marRight w:val="0"/>
      <w:marTop w:val="0"/>
      <w:marBottom w:val="0"/>
      <w:divBdr>
        <w:top w:val="none" w:sz="0" w:space="0" w:color="auto"/>
        <w:left w:val="none" w:sz="0" w:space="0" w:color="auto"/>
        <w:bottom w:val="none" w:sz="0" w:space="0" w:color="auto"/>
        <w:right w:val="none" w:sz="0" w:space="0" w:color="auto"/>
      </w:divBdr>
    </w:div>
    <w:div w:id="1638953451">
      <w:bodyDiv w:val="1"/>
      <w:marLeft w:val="0"/>
      <w:marRight w:val="0"/>
      <w:marTop w:val="0"/>
      <w:marBottom w:val="0"/>
      <w:divBdr>
        <w:top w:val="none" w:sz="0" w:space="0" w:color="auto"/>
        <w:left w:val="none" w:sz="0" w:space="0" w:color="auto"/>
        <w:bottom w:val="none" w:sz="0" w:space="0" w:color="auto"/>
        <w:right w:val="none" w:sz="0" w:space="0" w:color="auto"/>
      </w:divBdr>
    </w:div>
    <w:div w:id="1864243671">
      <w:bodyDiv w:val="1"/>
      <w:marLeft w:val="0"/>
      <w:marRight w:val="0"/>
      <w:marTop w:val="0"/>
      <w:marBottom w:val="0"/>
      <w:divBdr>
        <w:top w:val="none" w:sz="0" w:space="0" w:color="auto"/>
        <w:left w:val="none" w:sz="0" w:space="0" w:color="auto"/>
        <w:bottom w:val="none" w:sz="0" w:space="0" w:color="auto"/>
        <w:right w:val="none" w:sz="0" w:space="0" w:color="auto"/>
      </w:divBdr>
    </w:div>
    <w:div w:id="2029404281">
      <w:bodyDiv w:val="1"/>
      <w:marLeft w:val="0"/>
      <w:marRight w:val="0"/>
      <w:marTop w:val="0"/>
      <w:marBottom w:val="0"/>
      <w:divBdr>
        <w:top w:val="none" w:sz="0" w:space="0" w:color="auto"/>
        <w:left w:val="none" w:sz="0" w:space="0" w:color="auto"/>
        <w:bottom w:val="none" w:sz="0" w:space="0" w:color="auto"/>
        <w:right w:val="none" w:sz="0" w:space="0" w:color="auto"/>
      </w:divBdr>
    </w:div>
    <w:div w:id="2049063491">
      <w:bodyDiv w:val="1"/>
      <w:marLeft w:val="0"/>
      <w:marRight w:val="0"/>
      <w:marTop w:val="0"/>
      <w:marBottom w:val="0"/>
      <w:divBdr>
        <w:top w:val="none" w:sz="0" w:space="0" w:color="auto"/>
        <w:left w:val="none" w:sz="0" w:space="0" w:color="auto"/>
        <w:bottom w:val="none" w:sz="0" w:space="0" w:color="auto"/>
        <w:right w:val="none" w:sz="0" w:space="0" w:color="auto"/>
      </w:divBdr>
    </w:div>
    <w:div w:id="2102337016">
      <w:bodyDiv w:val="1"/>
      <w:marLeft w:val="0"/>
      <w:marRight w:val="0"/>
      <w:marTop w:val="0"/>
      <w:marBottom w:val="0"/>
      <w:divBdr>
        <w:top w:val="none" w:sz="0" w:space="0" w:color="auto"/>
        <w:left w:val="none" w:sz="0" w:space="0" w:color="auto"/>
        <w:bottom w:val="none" w:sz="0" w:space="0" w:color="auto"/>
        <w:right w:val="none" w:sz="0" w:space="0" w:color="auto"/>
      </w:divBdr>
      <w:divsChild>
        <w:div w:id="511841765">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hyperlink" Target="https://www.redalyc.org/journal/5863/586368885007/html/"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3f1e86d-3283-4dde-8f4c-fde8610a6d5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0D1B5272D3DC6489076E3EB55D68F52" ma:contentTypeVersion="15" ma:contentTypeDescription="Create a new document." ma:contentTypeScope="" ma:versionID="1a6920fd63ea38240ae43247529536be">
  <xsd:schema xmlns:xsd="http://www.w3.org/2001/XMLSchema" xmlns:xs="http://www.w3.org/2001/XMLSchema" xmlns:p="http://schemas.microsoft.com/office/2006/metadata/properties" xmlns:ns3="a3f1e86d-3283-4dde-8f4c-fde8610a6d5e" xmlns:ns4="057464d5-9fd3-4c23-8bd1-250148bec2ae" targetNamespace="http://schemas.microsoft.com/office/2006/metadata/properties" ma:root="true" ma:fieldsID="39ff51d0493737dd6ed6ae76117d0632" ns3:_="" ns4:_="">
    <xsd:import namespace="a3f1e86d-3283-4dde-8f4c-fde8610a6d5e"/>
    <xsd:import namespace="057464d5-9fd3-4c23-8bd1-250148bec2a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f1e86d-3283-4dde-8f4c-fde8610a6d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57464d5-9fd3-4c23-8bd1-250148bec2a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50E11-7D23-463D-8125-BE0CE56FB369}">
  <ds:schemaRefs>
    <ds:schemaRef ds:uri="http://schemas.microsoft.com/office/2006/metadata/properties"/>
    <ds:schemaRef ds:uri="http://schemas.microsoft.com/office/infopath/2007/PartnerControls"/>
    <ds:schemaRef ds:uri="a3f1e86d-3283-4dde-8f4c-fde8610a6d5e"/>
  </ds:schemaRefs>
</ds:datastoreItem>
</file>

<file path=customXml/itemProps2.xml><?xml version="1.0" encoding="utf-8"?>
<ds:datastoreItem xmlns:ds="http://schemas.openxmlformats.org/officeDocument/2006/customXml" ds:itemID="{3001D3B6-F353-4057-98B0-E31B8FDD0E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f1e86d-3283-4dde-8f4c-fde8610a6d5e"/>
    <ds:schemaRef ds:uri="057464d5-9fd3-4c23-8bd1-250148bec2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5A4C44-3022-491D-A376-0D78DD6D4824}">
  <ds:schemaRefs>
    <ds:schemaRef ds:uri="http://schemas.microsoft.com/sharepoint/v3/contenttype/forms"/>
  </ds:schemaRefs>
</ds:datastoreItem>
</file>

<file path=customXml/itemProps4.xml><?xml version="1.0" encoding="utf-8"?>
<ds:datastoreItem xmlns:ds="http://schemas.openxmlformats.org/officeDocument/2006/customXml" ds:itemID="{BBA75FBD-3DF7-477F-AA8D-EC6B28BE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56</Pages>
  <Words>8209</Words>
  <Characters>44331</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joao_4001</dc:creator>
  <cp:lastModifiedBy>juan_3897@UIRAPURU.BR</cp:lastModifiedBy>
  <cp:revision>3</cp:revision>
  <dcterms:created xsi:type="dcterms:W3CDTF">2025-11-28T15:05:00Z</dcterms:created>
  <dcterms:modified xsi:type="dcterms:W3CDTF">2025-11-28T16:16:00Z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0x01010080D1B5272D3DC6489076E3EB55D68F52</vt:lpwstr>
  </property>
  <property fmtid="{D5CDD505-2E9C-101B-9397-08002B2CF9AE}" pid="3" name="MediaServiceImageTags">
    <vt:lpwstr/>
  </property>
</Properties>
</file>