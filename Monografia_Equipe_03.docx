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5BC24" w14:textId="77777777" w:rsidR="00D35086" w:rsidRDefault="4BFEE60C" w:rsidP="6D00158B">
      <w:pPr>
        <w:spacing w:before="62" w:after="0" w:line="360" w:lineRule="auto"/>
        <w:ind w:left="2563" w:right="2700"/>
        <w:jc w:val="center"/>
        <w:rPr>
          <w:rFonts w:eastAsia="Arial" w:cs="Arial"/>
          <w:b/>
          <w:bCs/>
          <w:sz w:val="28"/>
          <w:szCs w:val="28"/>
        </w:rPr>
      </w:pPr>
      <w:bookmarkStart w:id="0" w:name="_Hlk214283492"/>
      <w:bookmarkEnd w:id="0"/>
      <w:r w:rsidRPr="6D00158B">
        <w:rPr>
          <w:rFonts w:eastAsia="Arial" w:cs="Arial"/>
          <w:b/>
          <w:bCs/>
          <w:sz w:val="28"/>
          <w:szCs w:val="28"/>
        </w:rPr>
        <w:t>CENTRO</w:t>
      </w:r>
      <w:r w:rsidRPr="1CAE9761">
        <w:rPr>
          <w:rFonts w:eastAsia="Arial" w:cs="Arial"/>
          <w:b/>
          <w:bCs/>
          <w:spacing w:val="-16"/>
          <w:sz w:val="28"/>
          <w:szCs w:val="28"/>
        </w:rPr>
        <w:t xml:space="preserve"> </w:t>
      </w:r>
      <w:r w:rsidRPr="6D00158B">
        <w:rPr>
          <w:rFonts w:eastAsia="Arial" w:cs="Arial"/>
          <w:b/>
          <w:bCs/>
          <w:sz w:val="28"/>
          <w:szCs w:val="28"/>
        </w:rPr>
        <w:t>PAULA</w:t>
      </w:r>
      <w:r w:rsidRPr="1CAE9761">
        <w:rPr>
          <w:rFonts w:eastAsia="Arial" w:cs="Arial"/>
          <w:b/>
          <w:bCs/>
          <w:spacing w:val="-18"/>
          <w:sz w:val="28"/>
          <w:szCs w:val="28"/>
        </w:rPr>
        <w:t xml:space="preserve"> </w:t>
      </w:r>
      <w:r w:rsidRPr="6D00158B">
        <w:rPr>
          <w:rFonts w:eastAsia="Arial" w:cs="Arial"/>
          <w:b/>
          <w:bCs/>
          <w:sz w:val="28"/>
          <w:szCs w:val="28"/>
        </w:rPr>
        <w:t>SOUZA ETEC UIRAPURU</w:t>
      </w:r>
    </w:p>
    <w:p w14:paraId="461FB51A" w14:textId="534FDFA3" w:rsidR="00D35086" w:rsidRDefault="00B31F74" w:rsidP="243A309E">
      <w:pPr>
        <w:spacing w:after="0" w:line="360" w:lineRule="auto"/>
        <w:ind w:left="2" w:right="137"/>
        <w:jc w:val="center"/>
        <w:rPr>
          <w:rFonts w:eastAsia="Arial" w:cs="Arial"/>
          <w:b/>
          <w:bCs/>
          <w:sz w:val="28"/>
          <w:szCs w:val="28"/>
        </w:rPr>
      </w:pPr>
      <w:r w:rsidRPr="243A309E">
        <w:rPr>
          <w:rFonts w:eastAsia="Arial" w:cs="Arial"/>
          <w:b/>
          <w:bCs/>
          <w:sz w:val="28"/>
          <w:szCs w:val="28"/>
        </w:rPr>
        <w:t>Desenvolvimento</w:t>
      </w:r>
      <w:r w:rsidRPr="243A309E">
        <w:rPr>
          <w:rFonts w:eastAsia="Arial" w:cs="Arial"/>
          <w:b/>
          <w:bCs/>
          <w:spacing w:val="-10"/>
          <w:sz w:val="28"/>
          <w:szCs w:val="28"/>
        </w:rPr>
        <w:t xml:space="preserve"> </w:t>
      </w:r>
      <w:r w:rsidRPr="243A309E">
        <w:rPr>
          <w:rFonts w:eastAsia="Arial" w:cs="Arial"/>
          <w:b/>
          <w:bCs/>
          <w:sz w:val="28"/>
          <w:szCs w:val="28"/>
        </w:rPr>
        <w:t>de</w:t>
      </w:r>
      <w:r w:rsidRPr="243A309E">
        <w:rPr>
          <w:rFonts w:eastAsia="Arial" w:cs="Arial"/>
          <w:b/>
          <w:bCs/>
          <w:spacing w:val="-10"/>
          <w:sz w:val="28"/>
          <w:szCs w:val="28"/>
        </w:rPr>
        <w:t xml:space="preserve"> </w:t>
      </w:r>
      <w:r w:rsidRPr="243A309E">
        <w:rPr>
          <w:rFonts w:eastAsia="Arial" w:cs="Arial"/>
          <w:b/>
          <w:bCs/>
          <w:spacing w:val="-2"/>
          <w:sz w:val="28"/>
          <w:szCs w:val="28"/>
        </w:rPr>
        <w:t>Sistemas</w:t>
      </w:r>
    </w:p>
    <w:p w14:paraId="4973823B" w14:textId="77777777" w:rsidR="00D35086" w:rsidRDefault="00D35086">
      <w:pPr>
        <w:spacing w:after="0" w:line="360" w:lineRule="auto"/>
        <w:rPr>
          <w:rFonts w:eastAsia="Arial" w:cs="Arial"/>
          <w:b/>
          <w:sz w:val="28"/>
          <w:u w:val="single"/>
        </w:rPr>
      </w:pPr>
    </w:p>
    <w:p w14:paraId="6F57FED4" w14:textId="77777777" w:rsidR="00D35086" w:rsidRDefault="00D35086">
      <w:pPr>
        <w:spacing w:after="0" w:line="360" w:lineRule="auto"/>
        <w:rPr>
          <w:rFonts w:eastAsia="Arial" w:cs="Arial"/>
          <w:b/>
          <w:sz w:val="28"/>
          <w:u w:val="single"/>
        </w:rPr>
      </w:pPr>
    </w:p>
    <w:p w14:paraId="1DD7EC5A" w14:textId="77777777" w:rsidR="00D35086" w:rsidRDefault="00D35086">
      <w:pPr>
        <w:spacing w:after="0" w:line="360" w:lineRule="auto"/>
        <w:rPr>
          <w:rFonts w:eastAsia="Arial" w:cs="Arial"/>
          <w:b/>
          <w:sz w:val="28"/>
          <w:u w:val="single"/>
        </w:rPr>
      </w:pPr>
    </w:p>
    <w:p w14:paraId="7F92EA5F" w14:textId="77777777" w:rsidR="00D35086" w:rsidRDefault="00D35086">
      <w:pPr>
        <w:spacing w:after="0" w:line="360" w:lineRule="auto"/>
        <w:rPr>
          <w:rFonts w:eastAsia="Arial" w:cs="Arial"/>
          <w:b/>
          <w:sz w:val="28"/>
          <w:u w:val="single"/>
        </w:rPr>
      </w:pPr>
    </w:p>
    <w:p w14:paraId="423628C3" w14:textId="77777777" w:rsidR="00D35086" w:rsidRDefault="00D35086">
      <w:pPr>
        <w:spacing w:after="0" w:line="360" w:lineRule="auto"/>
        <w:rPr>
          <w:rFonts w:eastAsia="Arial" w:cs="Arial"/>
          <w:b/>
          <w:sz w:val="28"/>
          <w:u w:val="single"/>
        </w:rPr>
      </w:pPr>
    </w:p>
    <w:p w14:paraId="32C68A0C" w14:textId="5D18894A" w:rsidR="00D35086" w:rsidRPr="00DA0375" w:rsidRDefault="00B31F74" w:rsidP="792C52A3">
      <w:pPr>
        <w:spacing w:before="1" w:after="0" w:line="360" w:lineRule="auto"/>
        <w:jc w:val="center"/>
        <w:rPr>
          <w:rFonts w:eastAsia="Arial" w:cs="Arial"/>
          <w:b/>
          <w:bCs/>
          <w:sz w:val="28"/>
          <w:szCs w:val="28"/>
        </w:rPr>
      </w:pPr>
      <w:r w:rsidRPr="00DA0375">
        <w:rPr>
          <w:rFonts w:eastAsia="Arial" w:cs="Arial"/>
          <w:b/>
          <w:bCs/>
          <w:sz w:val="28"/>
          <w:szCs w:val="28"/>
        </w:rPr>
        <w:t>Guilherme Vieira Silva</w:t>
      </w:r>
    </w:p>
    <w:p w14:paraId="05AAB399" w14:textId="77777777" w:rsidR="00D35086" w:rsidRPr="00DA0375" w:rsidRDefault="00B31F74">
      <w:pPr>
        <w:spacing w:before="1" w:after="0" w:line="360" w:lineRule="auto"/>
        <w:jc w:val="center"/>
        <w:rPr>
          <w:rFonts w:eastAsia="Arial" w:cs="Arial"/>
          <w:b/>
          <w:sz w:val="28"/>
        </w:rPr>
      </w:pPr>
      <w:r w:rsidRPr="00DA0375">
        <w:rPr>
          <w:rFonts w:eastAsia="Arial" w:cs="Arial"/>
          <w:b/>
          <w:sz w:val="28"/>
        </w:rPr>
        <w:t>João Augusto de Souza Bezerra</w:t>
      </w:r>
    </w:p>
    <w:p w14:paraId="00B8A1C5" w14:textId="77777777" w:rsidR="00D35086" w:rsidRPr="00DA0375" w:rsidRDefault="00B31F74">
      <w:pPr>
        <w:spacing w:before="1" w:after="0" w:line="360" w:lineRule="auto"/>
        <w:jc w:val="center"/>
        <w:rPr>
          <w:rFonts w:eastAsia="Arial" w:cs="Arial"/>
          <w:b/>
          <w:sz w:val="28"/>
        </w:rPr>
      </w:pPr>
      <w:r w:rsidRPr="00DA0375">
        <w:rPr>
          <w:rFonts w:eastAsia="Arial" w:cs="Arial"/>
          <w:b/>
          <w:sz w:val="28"/>
        </w:rPr>
        <w:t>Juan Ferreira dos Santos Santana</w:t>
      </w:r>
    </w:p>
    <w:p w14:paraId="4622A3FC" w14:textId="77777777" w:rsidR="00D35086" w:rsidRPr="00DA0375" w:rsidRDefault="00B31F74">
      <w:pPr>
        <w:spacing w:before="1" w:after="0" w:line="360" w:lineRule="auto"/>
        <w:jc w:val="center"/>
        <w:rPr>
          <w:rFonts w:eastAsia="Arial" w:cs="Arial"/>
          <w:b/>
          <w:sz w:val="28"/>
        </w:rPr>
      </w:pPr>
      <w:r w:rsidRPr="00DA0375">
        <w:rPr>
          <w:rFonts w:eastAsia="Arial" w:cs="Arial"/>
          <w:b/>
          <w:sz w:val="28"/>
        </w:rPr>
        <w:t xml:space="preserve">Leonardo </w:t>
      </w:r>
      <w:proofErr w:type="spellStart"/>
      <w:r w:rsidRPr="00DA0375">
        <w:rPr>
          <w:rFonts w:eastAsia="Arial" w:cs="Arial"/>
          <w:b/>
          <w:sz w:val="28"/>
        </w:rPr>
        <w:t>Dualdo</w:t>
      </w:r>
      <w:proofErr w:type="spellEnd"/>
      <w:r w:rsidRPr="00DA0375">
        <w:rPr>
          <w:rFonts w:eastAsia="Arial" w:cs="Arial"/>
          <w:b/>
          <w:sz w:val="28"/>
        </w:rPr>
        <w:t xml:space="preserve"> de Araújo</w:t>
      </w:r>
    </w:p>
    <w:p w14:paraId="39F9D4D6" w14:textId="77777777" w:rsidR="00D35086" w:rsidRPr="00DA0375" w:rsidRDefault="00B31F74">
      <w:pPr>
        <w:spacing w:before="1" w:after="0" w:line="360" w:lineRule="auto"/>
        <w:jc w:val="center"/>
        <w:rPr>
          <w:rFonts w:eastAsia="Arial" w:cs="Arial"/>
          <w:b/>
          <w:sz w:val="28"/>
        </w:rPr>
      </w:pPr>
      <w:r w:rsidRPr="00DA0375">
        <w:rPr>
          <w:rFonts w:eastAsia="Arial" w:cs="Arial"/>
          <w:b/>
          <w:sz w:val="28"/>
        </w:rPr>
        <w:t>Pedro Henrique Lourenço Almeida</w:t>
      </w:r>
    </w:p>
    <w:p w14:paraId="4066F653" w14:textId="77777777" w:rsidR="00D35086" w:rsidRPr="00DA0375" w:rsidRDefault="00D35086">
      <w:pPr>
        <w:spacing w:before="1" w:after="0" w:line="360" w:lineRule="auto"/>
        <w:jc w:val="center"/>
        <w:rPr>
          <w:rFonts w:eastAsia="Arial" w:cs="Arial"/>
          <w:b/>
          <w:sz w:val="28"/>
        </w:rPr>
      </w:pPr>
    </w:p>
    <w:p w14:paraId="4904AD29" w14:textId="77777777" w:rsidR="00D35086" w:rsidRDefault="00D35086">
      <w:pPr>
        <w:spacing w:after="0" w:line="360" w:lineRule="auto"/>
        <w:rPr>
          <w:rFonts w:eastAsia="Arial" w:cs="Arial"/>
          <w:b/>
          <w:sz w:val="28"/>
          <w:u w:val="single"/>
        </w:rPr>
      </w:pPr>
    </w:p>
    <w:p w14:paraId="5373E405" w14:textId="77777777" w:rsidR="00D35086" w:rsidRDefault="00D35086">
      <w:pPr>
        <w:spacing w:after="0" w:line="360" w:lineRule="auto"/>
        <w:rPr>
          <w:rFonts w:eastAsia="Arial" w:cs="Arial"/>
          <w:b/>
          <w:sz w:val="28"/>
          <w:u w:val="single"/>
        </w:rPr>
      </w:pPr>
    </w:p>
    <w:p w14:paraId="1FFF83C3" w14:textId="4FC73E96" w:rsidR="00D35086" w:rsidRDefault="00D35086" w:rsidP="746780B3">
      <w:pPr>
        <w:spacing w:after="0" w:line="360" w:lineRule="auto"/>
        <w:ind w:right="137"/>
        <w:jc w:val="center"/>
        <w:rPr>
          <w:rFonts w:eastAsia="Arial" w:cs="Arial"/>
          <w:b/>
          <w:bCs/>
          <w:sz w:val="28"/>
          <w:szCs w:val="28"/>
        </w:rPr>
      </w:pPr>
    </w:p>
    <w:p w14:paraId="286E918E" w14:textId="77777777" w:rsidR="00D35086" w:rsidRDefault="00D35086">
      <w:pPr>
        <w:spacing w:after="0" w:line="360" w:lineRule="auto"/>
        <w:ind w:right="137"/>
        <w:jc w:val="center"/>
        <w:rPr>
          <w:rFonts w:eastAsia="Arial" w:cs="Arial"/>
          <w:b/>
          <w:sz w:val="28"/>
        </w:rPr>
      </w:pPr>
    </w:p>
    <w:p w14:paraId="34D2B387" w14:textId="77777777" w:rsidR="00D35086" w:rsidRDefault="00D35086">
      <w:pPr>
        <w:spacing w:after="0" w:line="360" w:lineRule="auto"/>
        <w:ind w:right="137"/>
        <w:jc w:val="center"/>
        <w:rPr>
          <w:rFonts w:eastAsia="Arial" w:cs="Arial"/>
          <w:b/>
          <w:sz w:val="28"/>
        </w:rPr>
      </w:pPr>
    </w:p>
    <w:p w14:paraId="123E0BB3" w14:textId="2DD1CC06" w:rsidR="00D35086" w:rsidRDefault="00B31F74" w:rsidP="23051913">
      <w:pPr>
        <w:spacing w:after="0" w:line="360" w:lineRule="auto"/>
        <w:ind w:right="137"/>
        <w:jc w:val="center"/>
        <w:rPr>
          <w:rFonts w:eastAsia="Arial" w:cs="Arial"/>
          <w:b/>
          <w:bCs/>
          <w:sz w:val="28"/>
          <w:szCs w:val="28"/>
        </w:rPr>
      </w:pPr>
      <w:proofErr w:type="spellStart"/>
      <w:r w:rsidRPr="23051913">
        <w:rPr>
          <w:rFonts w:eastAsia="Arial" w:cs="Arial"/>
          <w:b/>
          <w:bCs/>
          <w:sz w:val="28"/>
          <w:szCs w:val="28"/>
        </w:rPr>
        <w:t>MyCoreSonal</w:t>
      </w:r>
      <w:proofErr w:type="spellEnd"/>
      <w:r w:rsidR="00461961" w:rsidRPr="23051913">
        <w:rPr>
          <w:rFonts w:eastAsia="Arial" w:cs="Arial"/>
          <w:b/>
          <w:bCs/>
          <w:sz w:val="28"/>
          <w:szCs w:val="28"/>
        </w:rPr>
        <w:t>: A</w:t>
      </w:r>
      <w:r w:rsidR="2B58904D" w:rsidRPr="23051913">
        <w:rPr>
          <w:rFonts w:eastAsia="Arial" w:cs="Arial"/>
          <w:b/>
          <w:bCs/>
          <w:sz w:val="28"/>
          <w:szCs w:val="28"/>
        </w:rPr>
        <w:t>plicativo de Saúde e Bem-Estar</w:t>
      </w:r>
    </w:p>
    <w:p w14:paraId="71539AB5" w14:textId="77777777" w:rsidR="00D35086" w:rsidRDefault="00B31F74">
      <w:pPr>
        <w:spacing w:after="0" w:line="360" w:lineRule="auto"/>
        <w:ind w:right="137"/>
        <w:jc w:val="center"/>
        <w:rPr>
          <w:rFonts w:eastAsia="Arial" w:cs="Arial"/>
          <w:b/>
          <w:sz w:val="28"/>
        </w:rPr>
      </w:pPr>
      <w:r>
        <w:rPr>
          <w:rFonts w:eastAsia="Arial" w:cs="Arial"/>
          <w:b/>
          <w:sz w:val="28"/>
        </w:rPr>
        <w:t xml:space="preserve"> </w:t>
      </w:r>
    </w:p>
    <w:p w14:paraId="2F62F2F0" w14:textId="77777777" w:rsidR="00D35086" w:rsidRDefault="00D35086">
      <w:pPr>
        <w:spacing w:after="0" w:line="360" w:lineRule="auto"/>
        <w:rPr>
          <w:rFonts w:eastAsia="Arial" w:cs="Arial"/>
          <w:b/>
          <w:sz w:val="28"/>
          <w:u w:val="single"/>
        </w:rPr>
      </w:pPr>
    </w:p>
    <w:p w14:paraId="020EAB4C" w14:textId="77777777" w:rsidR="00D35086" w:rsidRDefault="00D35086">
      <w:pPr>
        <w:spacing w:after="0" w:line="360" w:lineRule="auto"/>
        <w:rPr>
          <w:rFonts w:eastAsia="Arial" w:cs="Arial"/>
          <w:b/>
          <w:sz w:val="28"/>
          <w:u w:val="single"/>
        </w:rPr>
      </w:pPr>
    </w:p>
    <w:p w14:paraId="28BFA727" w14:textId="47E8CCC4" w:rsidR="00D35086" w:rsidRDefault="00D35086" w:rsidP="36371DA5">
      <w:pPr>
        <w:spacing w:after="0" w:line="360" w:lineRule="auto"/>
        <w:rPr>
          <w:rFonts w:eastAsia="Arial" w:cs="Arial"/>
          <w:b/>
          <w:bCs/>
          <w:sz w:val="28"/>
          <w:szCs w:val="28"/>
          <w:u w:val="single"/>
        </w:rPr>
      </w:pPr>
    </w:p>
    <w:p w14:paraId="3EB98028" w14:textId="77777777" w:rsidR="00DA0375" w:rsidRDefault="00DA0375">
      <w:pPr>
        <w:spacing w:after="0" w:line="360" w:lineRule="auto"/>
        <w:ind w:left="3591" w:right="3726"/>
        <w:jc w:val="center"/>
        <w:rPr>
          <w:rFonts w:eastAsia="Arial" w:cs="Arial"/>
          <w:b/>
          <w:sz w:val="28"/>
        </w:rPr>
      </w:pPr>
    </w:p>
    <w:p w14:paraId="6DECFFEB" w14:textId="77777777" w:rsidR="00DA0375" w:rsidRDefault="00DA0375">
      <w:pPr>
        <w:spacing w:after="0" w:line="360" w:lineRule="auto"/>
        <w:ind w:left="3591" w:right="3726"/>
        <w:jc w:val="center"/>
        <w:rPr>
          <w:rFonts w:eastAsia="Arial" w:cs="Arial"/>
          <w:b/>
          <w:sz w:val="28"/>
        </w:rPr>
      </w:pPr>
    </w:p>
    <w:p w14:paraId="0A82A473" w14:textId="77777777" w:rsidR="002B11AC" w:rsidRDefault="00DA0375" w:rsidP="00222CCC">
      <w:pPr>
        <w:spacing w:after="0" w:line="360" w:lineRule="auto"/>
        <w:jc w:val="center"/>
        <w:rPr>
          <w:rFonts w:eastAsia="Arial" w:cs="Arial"/>
          <w:b/>
          <w:sz w:val="28"/>
        </w:rPr>
      </w:pPr>
      <w:r>
        <w:rPr>
          <w:rFonts w:eastAsia="Arial" w:cs="Arial"/>
          <w:b/>
          <w:sz w:val="28"/>
        </w:rPr>
        <w:t>São Paulo</w:t>
      </w:r>
    </w:p>
    <w:p w14:paraId="539E4D3B" w14:textId="1F39E13D" w:rsidR="00DA0375" w:rsidRDefault="00DA0375" w:rsidP="00222CCC">
      <w:pPr>
        <w:spacing w:after="0" w:line="360" w:lineRule="auto"/>
        <w:jc w:val="center"/>
        <w:rPr>
          <w:rFonts w:eastAsia="Arial" w:cs="Arial"/>
          <w:b/>
          <w:sz w:val="28"/>
        </w:rPr>
      </w:pPr>
      <w:r>
        <w:rPr>
          <w:rFonts w:eastAsia="Arial" w:cs="Arial"/>
          <w:b/>
          <w:sz w:val="28"/>
        </w:rPr>
        <w:t>2025</w:t>
      </w:r>
    </w:p>
    <w:p w14:paraId="48DF8B57" w14:textId="23A233FC" w:rsidR="00D35086" w:rsidRPr="00DA0375" w:rsidRDefault="00B31F74">
      <w:pPr>
        <w:spacing w:after="0" w:line="360" w:lineRule="auto"/>
        <w:jc w:val="center"/>
        <w:rPr>
          <w:rFonts w:eastAsia="Arial" w:cs="Arial"/>
          <w:b/>
          <w:sz w:val="28"/>
        </w:rPr>
      </w:pPr>
      <w:r w:rsidRPr="00DA0375">
        <w:rPr>
          <w:rFonts w:eastAsia="Arial" w:cs="Arial"/>
          <w:b/>
          <w:sz w:val="28"/>
        </w:rPr>
        <w:lastRenderedPageBreak/>
        <w:t>Guilherme Vieira Silva</w:t>
      </w:r>
    </w:p>
    <w:p w14:paraId="42F15BB3" w14:textId="77777777" w:rsidR="00D35086" w:rsidRPr="00DA0375" w:rsidRDefault="00B31F74">
      <w:pPr>
        <w:spacing w:after="0" w:line="360" w:lineRule="auto"/>
        <w:jc w:val="center"/>
        <w:rPr>
          <w:rFonts w:eastAsia="Arial" w:cs="Arial"/>
          <w:b/>
          <w:sz w:val="28"/>
        </w:rPr>
      </w:pPr>
      <w:r w:rsidRPr="00DA0375">
        <w:rPr>
          <w:rFonts w:eastAsia="Arial" w:cs="Arial"/>
          <w:b/>
          <w:sz w:val="28"/>
        </w:rPr>
        <w:t>João Augusto de Souza Bezerra</w:t>
      </w:r>
    </w:p>
    <w:p w14:paraId="4057CCBA" w14:textId="77777777" w:rsidR="00D35086" w:rsidRPr="00DA0375" w:rsidRDefault="00B31F74">
      <w:pPr>
        <w:spacing w:after="0" w:line="360" w:lineRule="auto"/>
        <w:jc w:val="center"/>
        <w:rPr>
          <w:rFonts w:eastAsia="Arial" w:cs="Arial"/>
          <w:b/>
          <w:sz w:val="28"/>
        </w:rPr>
      </w:pPr>
      <w:r w:rsidRPr="00DA0375">
        <w:rPr>
          <w:rFonts w:eastAsia="Arial" w:cs="Arial"/>
          <w:b/>
          <w:sz w:val="28"/>
        </w:rPr>
        <w:t>Juan Ferreira dos Santos Santana</w:t>
      </w:r>
    </w:p>
    <w:p w14:paraId="0355C83A" w14:textId="77777777" w:rsidR="00D35086" w:rsidRPr="00DA0375" w:rsidRDefault="00B31F74">
      <w:pPr>
        <w:spacing w:after="0" w:line="360" w:lineRule="auto"/>
        <w:jc w:val="center"/>
        <w:rPr>
          <w:rFonts w:eastAsia="Arial" w:cs="Arial"/>
          <w:b/>
          <w:sz w:val="28"/>
        </w:rPr>
      </w:pPr>
      <w:r w:rsidRPr="00DA0375">
        <w:rPr>
          <w:rFonts w:eastAsia="Arial" w:cs="Arial"/>
          <w:b/>
          <w:sz w:val="28"/>
        </w:rPr>
        <w:t xml:space="preserve">Leonardo </w:t>
      </w:r>
      <w:proofErr w:type="spellStart"/>
      <w:r w:rsidRPr="00DA0375">
        <w:rPr>
          <w:rFonts w:eastAsia="Arial" w:cs="Arial"/>
          <w:b/>
          <w:sz w:val="28"/>
        </w:rPr>
        <w:t>Dualdo</w:t>
      </w:r>
      <w:proofErr w:type="spellEnd"/>
      <w:r w:rsidRPr="00DA0375">
        <w:rPr>
          <w:rFonts w:eastAsia="Arial" w:cs="Arial"/>
          <w:b/>
          <w:sz w:val="28"/>
        </w:rPr>
        <w:t xml:space="preserve"> de Araújo</w:t>
      </w:r>
    </w:p>
    <w:p w14:paraId="0CEF0595" w14:textId="77777777" w:rsidR="00D35086" w:rsidRDefault="00B31F74">
      <w:pPr>
        <w:spacing w:after="0" w:line="360" w:lineRule="auto"/>
        <w:jc w:val="center"/>
        <w:rPr>
          <w:rFonts w:eastAsia="Arial" w:cs="Arial"/>
          <w:b/>
          <w:sz w:val="28"/>
          <w:u w:val="single"/>
        </w:rPr>
      </w:pPr>
      <w:r w:rsidRPr="00DA0375">
        <w:rPr>
          <w:rFonts w:eastAsia="Arial" w:cs="Arial"/>
          <w:b/>
          <w:sz w:val="28"/>
        </w:rPr>
        <w:t>Pedro Henrique Lourenço de Almeida</w:t>
      </w:r>
    </w:p>
    <w:p w14:paraId="48B5D48F" w14:textId="77777777" w:rsidR="00D35086" w:rsidRDefault="00D35086">
      <w:pPr>
        <w:spacing w:after="0" w:line="360" w:lineRule="auto"/>
        <w:jc w:val="center"/>
        <w:rPr>
          <w:rFonts w:eastAsia="Arial" w:cs="Arial"/>
          <w:b/>
          <w:sz w:val="28"/>
          <w:u w:val="single"/>
        </w:rPr>
      </w:pPr>
    </w:p>
    <w:p w14:paraId="02A84AF8" w14:textId="77777777" w:rsidR="00D35086" w:rsidRDefault="00D35086">
      <w:pPr>
        <w:spacing w:after="0" w:line="360" w:lineRule="auto"/>
        <w:jc w:val="center"/>
        <w:rPr>
          <w:rFonts w:eastAsia="Arial" w:cs="Arial"/>
          <w:b/>
          <w:sz w:val="28"/>
          <w:u w:val="single"/>
        </w:rPr>
      </w:pPr>
    </w:p>
    <w:p w14:paraId="0D50B77B" w14:textId="77777777" w:rsidR="00D35086" w:rsidRDefault="00D35086">
      <w:pPr>
        <w:spacing w:after="0" w:line="360" w:lineRule="auto"/>
        <w:rPr>
          <w:rFonts w:eastAsia="Arial" w:cs="Arial"/>
          <w:b/>
          <w:sz w:val="28"/>
          <w:u w:val="single"/>
        </w:rPr>
      </w:pPr>
    </w:p>
    <w:p w14:paraId="6C9BA3AE" w14:textId="77777777" w:rsidR="00D35086" w:rsidRDefault="00D35086">
      <w:pPr>
        <w:spacing w:after="0" w:line="360" w:lineRule="auto"/>
        <w:rPr>
          <w:rFonts w:eastAsia="Arial" w:cs="Arial"/>
          <w:b/>
          <w:sz w:val="28"/>
          <w:u w:val="single"/>
        </w:rPr>
      </w:pPr>
    </w:p>
    <w:p w14:paraId="29E32B4F" w14:textId="77777777" w:rsidR="00D35086" w:rsidRDefault="00D35086">
      <w:pPr>
        <w:spacing w:before="1" w:after="0" w:line="360" w:lineRule="auto"/>
        <w:rPr>
          <w:rFonts w:eastAsia="Arial" w:cs="Arial"/>
          <w:b/>
          <w:sz w:val="28"/>
          <w:u w:val="single"/>
        </w:rPr>
      </w:pPr>
    </w:p>
    <w:p w14:paraId="0B014FD7" w14:textId="77777777" w:rsidR="00D35086" w:rsidRDefault="00D35086">
      <w:pPr>
        <w:spacing w:after="0" w:line="360" w:lineRule="auto"/>
        <w:ind w:right="137"/>
        <w:jc w:val="center"/>
        <w:rPr>
          <w:rFonts w:eastAsia="Arial" w:cs="Arial"/>
          <w:b/>
          <w:sz w:val="28"/>
        </w:rPr>
      </w:pPr>
    </w:p>
    <w:p w14:paraId="26E5A7E4" w14:textId="2DD1CC06" w:rsidR="29013512" w:rsidRDefault="29013512" w:rsidP="23051913">
      <w:pPr>
        <w:spacing w:after="0" w:line="360" w:lineRule="auto"/>
        <w:ind w:right="137"/>
        <w:jc w:val="center"/>
        <w:rPr>
          <w:rFonts w:eastAsia="Arial" w:cs="Arial"/>
          <w:b/>
          <w:bCs/>
          <w:sz w:val="28"/>
          <w:szCs w:val="28"/>
        </w:rPr>
      </w:pPr>
      <w:proofErr w:type="spellStart"/>
      <w:r w:rsidRPr="23051913">
        <w:rPr>
          <w:rFonts w:eastAsia="Arial" w:cs="Arial"/>
          <w:b/>
          <w:bCs/>
          <w:sz w:val="28"/>
          <w:szCs w:val="28"/>
        </w:rPr>
        <w:t>MyCoreSonal</w:t>
      </w:r>
      <w:proofErr w:type="spellEnd"/>
      <w:r w:rsidRPr="23051913">
        <w:rPr>
          <w:rFonts w:eastAsia="Arial" w:cs="Arial"/>
          <w:b/>
          <w:bCs/>
          <w:sz w:val="28"/>
          <w:szCs w:val="28"/>
        </w:rPr>
        <w:t>: Aplicativo de Saúde e Bem-Estar</w:t>
      </w:r>
    </w:p>
    <w:p w14:paraId="00FC4775" w14:textId="03246A4D" w:rsidR="23051913" w:rsidRDefault="23051913" w:rsidP="23051913">
      <w:pPr>
        <w:spacing w:after="0" w:line="360" w:lineRule="auto"/>
        <w:ind w:right="137"/>
        <w:jc w:val="center"/>
        <w:rPr>
          <w:rFonts w:eastAsia="Arial" w:cs="Arial"/>
          <w:b/>
          <w:bCs/>
          <w:sz w:val="28"/>
          <w:szCs w:val="28"/>
        </w:rPr>
      </w:pPr>
    </w:p>
    <w:p w14:paraId="34A489CA" w14:textId="77777777" w:rsidR="00D35086" w:rsidRDefault="00D35086">
      <w:pPr>
        <w:spacing w:after="0" w:line="360" w:lineRule="auto"/>
        <w:ind w:right="137"/>
        <w:jc w:val="center"/>
        <w:rPr>
          <w:rFonts w:eastAsia="Arial" w:cs="Arial"/>
          <w:b/>
          <w:sz w:val="28"/>
        </w:rPr>
      </w:pPr>
    </w:p>
    <w:p w14:paraId="2746DA1C" w14:textId="77777777" w:rsidR="00D35086" w:rsidRDefault="00D35086">
      <w:pPr>
        <w:spacing w:after="0" w:line="360" w:lineRule="auto"/>
        <w:rPr>
          <w:rFonts w:eastAsia="Arial" w:cs="Arial"/>
          <w:b/>
          <w:sz w:val="28"/>
          <w:u w:val="single"/>
        </w:rPr>
      </w:pPr>
    </w:p>
    <w:p w14:paraId="642A21D6" w14:textId="77777777" w:rsidR="00D35086" w:rsidRDefault="00D35086">
      <w:pPr>
        <w:spacing w:after="0" w:line="360" w:lineRule="auto"/>
        <w:rPr>
          <w:rFonts w:eastAsia="Arial" w:cs="Arial"/>
          <w:b/>
          <w:sz w:val="28"/>
          <w:u w:val="single"/>
        </w:rPr>
      </w:pPr>
    </w:p>
    <w:p w14:paraId="3F60FB63" w14:textId="4B9C7DE5" w:rsidR="00D35086" w:rsidRDefault="00B31F74" w:rsidP="3DA9222E">
      <w:pPr>
        <w:spacing w:after="0" w:line="360" w:lineRule="auto"/>
        <w:ind w:left="4539" w:right="134" w:firstLine="417"/>
        <w:jc w:val="both"/>
        <w:rPr>
          <w:rFonts w:eastAsia="Arial" w:cs="Arial"/>
          <w:sz w:val="22"/>
          <w:szCs w:val="22"/>
        </w:rPr>
      </w:pPr>
      <w:r w:rsidRPr="3DA9222E">
        <w:rPr>
          <w:rFonts w:eastAsia="Arial" w:cs="Arial"/>
          <w:sz w:val="22"/>
          <w:szCs w:val="22"/>
        </w:rPr>
        <w:t>Trabalho de Conclusão de Curso, do curso de Técnico em Desenvolvimento de Sistemas Integrado ao Ensino Médio, da E</w:t>
      </w:r>
      <w:r w:rsidR="38E7F31A" w:rsidRPr="3DA9222E">
        <w:rPr>
          <w:rFonts w:eastAsia="Arial" w:cs="Arial"/>
          <w:sz w:val="22"/>
          <w:szCs w:val="22"/>
        </w:rPr>
        <w:t>TEC</w:t>
      </w:r>
      <w:r w:rsidRPr="3DA9222E">
        <w:rPr>
          <w:rFonts w:eastAsia="Arial" w:cs="Arial"/>
          <w:sz w:val="22"/>
          <w:szCs w:val="22"/>
        </w:rPr>
        <w:t xml:space="preserve"> Uirapuru, </w:t>
      </w:r>
      <w:r w:rsidR="00DA0375" w:rsidRPr="3DA9222E">
        <w:rPr>
          <w:rFonts w:eastAsia="Arial" w:cs="Arial"/>
          <w:sz w:val="22"/>
          <w:szCs w:val="22"/>
        </w:rPr>
        <w:t>orientado</w:t>
      </w:r>
      <w:r w:rsidRPr="3DA9222E">
        <w:rPr>
          <w:rFonts w:eastAsia="Arial" w:cs="Arial"/>
          <w:sz w:val="22"/>
          <w:szCs w:val="22"/>
        </w:rPr>
        <w:t xml:space="preserve"> pelo Professor Paulo Rogério Neves de </w:t>
      </w:r>
      <w:r w:rsidRPr="3DA9222E">
        <w:rPr>
          <w:rFonts w:eastAsia="Arial" w:cs="Arial"/>
          <w:spacing w:val="-2"/>
          <w:sz w:val="22"/>
          <w:szCs w:val="22"/>
        </w:rPr>
        <w:t>Oliveira.</w:t>
      </w:r>
    </w:p>
    <w:p w14:paraId="0698ED58" w14:textId="77777777" w:rsidR="00D35086" w:rsidRDefault="00D35086">
      <w:pPr>
        <w:spacing w:after="0" w:line="360" w:lineRule="auto"/>
        <w:rPr>
          <w:rFonts w:eastAsia="Arial" w:cs="Arial"/>
          <w:sz w:val="22"/>
          <w:u w:val="single"/>
        </w:rPr>
      </w:pPr>
    </w:p>
    <w:p w14:paraId="33D5FD6B" w14:textId="77777777" w:rsidR="00D35086" w:rsidRDefault="00D35086">
      <w:pPr>
        <w:spacing w:after="0" w:line="360" w:lineRule="auto"/>
        <w:rPr>
          <w:rFonts w:eastAsia="Arial" w:cs="Arial"/>
          <w:sz w:val="22"/>
          <w:u w:val="single"/>
        </w:rPr>
      </w:pPr>
    </w:p>
    <w:p w14:paraId="3367D168" w14:textId="77777777" w:rsidR="00D35086" w:rsidRDefault="00D35086">
      <w:pPr>
        <w:spacing w:after="0" w:line="360" w:lineRule="auto"/>
        <w:rPr>
          <w:rFonts w:eastAsia="Arial" w:cs="Arial"/>
          <w:sz w:val="22"/>
          <w:u w:val="single"/>
        </w:rPr>
      </w:pPr>
    </w:p>
    <w:p w14:paraId="30D94CF6" w14:textId="77777777" w:rsidR="00D35086" w:rsidRDefault="00D35086">
      <w:pPr>
        <w:spacing w:after="0" w:line="360" w:lineRule="auto"/>
        <w:rPr>
          <w:rFonts w:eastAsia="Arial" w:cs="Arial"/>
          <w:sz w:val="22"/>
          <w:u w:val="single"/>
        </w:rPr>
      </w:pPr>
    </w:p>
    <w:p w14:paraId="1B6A4C77" w14:textId="77777777" w:rsidR="00D35086" w:rsidRDefault="00D35086">
      <w:pPr>
        <w:spacing w:after="0" w:line="360" w:lineRule="auto"/>
        <w:rPr>
          <w:rFonts w:eastAsia="Arial" w:cs="Arial"/>
          <w:sz w:val="22"/>
          <w:u w:val="single"/>
        </w:rPr>
      </w:pPr>
    </w:p>
    <w:p w14:paraId="58043590" w14:textId="77777777" w:rsidR="00D35086" w:rsidRDefault="00D35086">
      <w:pPr>
        <w:spacing w:after="0" w:line="360" w:lineRule="auto"/>
        <w:rPr>
          <w:rFonts w:eastAsia="Arial" w:cs="Arial"/>
          <w:sz w:val="22"/>
          <w:u w:val="single"/>
        </w:rPr>
      </w:pPr>
    </w:p>
    <w:p w14:paraId="37CE5F57" w14:textId="53485BC3" w:rsidR="743335EB" w:rsidRDefault="743335EB" w:rsidP="743335EB">
      <w:pPr>
        <w:spacing w:before="1" w:after="0" w:line="360" w:lineRule="auto"/>
        <w:ind w:left="3591" w:right="3726"/>
        <w:jc w:val="center"/>
        <w:rPr>
          <w:rFonts w:eastAsia="Arial" w:cs="Arial"/>
          <w:b/>
          <w:bCs/>
          <w:sz w:val="28"/>
          <w:szCs w:val="28"/>
        </w:rPr>
      </w:pPr>
    </w:p>
    <w:p w14:paraId="3BF12B64" w14:textId="77777777" w:rsidR="004230DE" w:rsidRDefault="004230DE">
      <w:pPr>
        <w:spacing w:after="0" w:line="240" w:lineRule="auto"/>
        <w:ind w:left="2"/>
        <w:rPr>
          <w:rFonts w:eastAsia="Arial" w:cs="Arial"/>
          <w:b/>
        </w:rPr>
      </w:pPr>
    </w:p>
    <w:p w14:paraId="4A01EDCA" w14:textId="77777777" w:rsidR="004230DE" w:rsidRDefault="004230DE">
      <w:pPr>
        <w:spacing w:after="0" w:line="240" w:lineRule="auto"/>
        <w:ind w:left="2"/>
        <w:rPr>
          <w:rFonts w:eastAsia="Arial" w:cs="Arial"/>
          <w:b/>
        </w:rPr>
      </w:pPr>
    </w:p>
    <w:p w14:paraId="3C8AA0B9" w14:textId="77777777" w:rsidR="004230DE" w:rsidRDefault="004230DE">
      <w:pPr>
        <w:spacing w:after="0" w:line="240" w:lineRule="auto"/>
        <w:ind w:left="2"/>
        <w:rPr>
          <w:rFonts w:eastAsia="Arial" w:cs="Arial"/>
          <w:b/>
        </w:rPr>
      </w:pPr>
    </w:p>
    <w:p w14:paraId="496B978E" w14:textId="6F0CC7F6" w:rsidR="004230DE" w:rsidRPr="002B11AC" w:rsidRDefault="004230DE" w:rsidP="002B11AC">
      <w:pPr>
        <w:spacing w:after="0" w:line="240" w:lineRule="auto"/>
        <w:jc w:val="center"/>
        <w:rPr>
          <w:rFonts w:eastAsia="Arial" w:cs="Arial"/>
          <w:b/>
          <w:sz w:val="28"/>
          <w:szCs w:val="28"/>
        </w:rPr>
      </w:pPr>
      <w:r w:rsidRPr="002B11AC">
        <w:rPr>
          <w:rFonts w:eastAsia="Arial" w:cs="Arial"/>
          <w:b/>
          <w:sz w:val="28"/>
          <w:szCs w:val="28"/>
        </w:rPr>
        <w:lastRenderedPageBreak/>
        <w:t>São Paulo</w:t>
      </w:r>
    </w:p>
    <w:p w14:paraId="196EA4D5" w14:textId="31D851B0" w:rsidR="009076F1" w:rsidRDefault="34B4764C" w:rsidP="746780B3">
      <w:pPr>
        <w:spacing w:after="600" w:line="240" w:lineRule="auto"/>
        <w:ind w:left="2"/>
        <w:jc w:val="center"/>
        <w:rPr>
          <w:rFonts w:eastAsia="Arial" w:cs="Arial"/>
          <w:b/>
          <w:bCs/>
        </w:rPr>
      </w:pPr>
      <w:r w:rsidRPr="746780B3">
        <w:rPr>
          <w:rFonts w:eastAsia="Arial" w:cs="Arial"/>
          <w:b/>
          <w:bCs/>
        </w:rPr>
        <w:t>2025</w:t>
      </w:r>
    </w:p>
    <w:p w14:paraId="64CB20A4" w14:textId="2710A6B3" w:rsidR="00D35086" w:rsidRDefault="00D35086" w:rsidP="746780B3">
      <w:pPr>
        <w:spacing w:after="600" w:line="240" w:lineRule="auto"/>
        <w:ind w:left="2"/>
        <w:jc w:val="center"/>
        <w:rPr>
          <w:rFonts w:eastAsia="Arial" w:cs="Arial"/>
          <w:b/>
          <w:bCs/>
        </w:rPr>
      </w:pPr>
    </w:p>
    <w:p w14:paraId="3AF95C79" w14:textId="77777777" w:rsidR="002765FB" w:rsidRDefault="002765FB" w:rsidP="746780B3">
      <w:pPr>
        <w:spacing w:after="600" w:line="240" w:lineRule="auto"/>
        <w:ind w:left="2"/>
        <w:jc w:val="center"/>
        <w:rPr>
          <w:rFonts w:eastAsia="Arial" w:cs="Arial"/>
          <w:b/>
          <w:bCs/>
        </w:rPr>
      </w:pPr>
    </w:p>
    <w:p w14:paraId="28904C33" w14:textId="51C4D83E" w:rsidR="00D35086" w:rsidRDefault="00D35086" w:rsidP="746780B3">
      <w:pPr>
        <w:spacing w:after="600" w:line="240" w:lineRule="auto"/>
        <w:ind w:left="2"/>
        <w:jc w:val="center"/>
        <w:rPr>
          <w:rFonts w:eastAsia="Arial" w:cs="Arial"/>
          <w:b/>
          <w:bCs/>
        </w:rPr>
      </w:pPr>
    </w:p>
    <w:p w14:paraId="4FFC8D28" w14:textId="6A281709" w:rsidR="00D35086" w:rsidRDefault="16071182" w:rsidP="746780B3">
      <w:pPr>
        <w:spacing w:line="240" w:lineRule="auto"/>
        <w:jc w:val="center"/>
        <w:rPr>
          <w:rFonts w:eastAsia="Arial" w:cs="Arial"/>
        </w:rPr>
      </w:pPr>
      <w:r w:rsidRPr="746780B3">
        <w:rPr>
          <w:rFonts w:eastAsia="Arial" w:cs="Arial"/>
          <w:b/>
          <w:bCs/>
        </w:rPr>
        <w:t>BANCA EXAMINADORA</w:t>
      </w:r>
    </w:p>
    <w:p w14:paraId="155CF7E8" w14:textId="4F4F5E44" w:rsidR="00D35086" w:rsidRDefault="16071182" w:rsidP="746780B3">
      <w:pPr>
        <w:spacing w:after="10" w:line="240" w:lineRule="auto"/>
        <w:jc w:val="center"/>
        <w:rPr>
          <w:rFonts w:eastAsia="Arial" w:cs="Arial"/>
        </w:rPr>
      </w:pPr>
      <w:r w:rsidRPr="746780B3">
        <w:rPr>
          <w:rFonts w:eastAsia="Arial" w:cs="Arial"/>
        </w:rPr>
        <w:t>_________________________________</w:t>
      </w:r>
    </w:p>
    <w:p w14:paraId="6DB42C19" w14:textId="119C2DED" w:rsidR="00D35086" w:rsidRDefault="16071182" w:rsidP="746780B3">
      <w:pPr>
        <w:spacing w:after="10" w:line="240" w:lineRule="auto"/>
        <w:jc w:val="center"/>
        <w:rPr>
          <w:rFonts w:eastAsia="Arial" w:cs="Arial"/>
        </w:rPr>
      </w:pPr>
      <w:r w:rsidRPr="746780B3">
        <w:rPr>
          <w:rFonts w:eastAsia="Arial" w:cs="Arial"/>
        </w:rPr>
        <w:t>Professor Orientador</w:t>
      </w:r>
    </w:p>
    <w:p w14:paraId="50018D1C" w14:textId="3ED999FF" w:rsidR="00D35086" w:rsidRDefault="16071182" w:rsidP="746780B3">
      <w:pPr>
        <w:spacing w:after="10" w:line="240" w:lineRule="auto"/>
        <w:jc w:val="center"/>
        <w:rPr>
          <w:rFonts w:eastAsia="Arial" w:cs="Arial"/>
        </w:rPr>
      </w:pPr>
      <w:r w:rsidRPr="746780B3">
        <w:rPr>
          <w:rFonts w:eastAsia="Arial" w:cs="Arial"/>
        </w:rPr>
        <w:t xml:space="preserve">Paulo Rogério Neves de Oliveira </w:t>
      </w:r>
    </w:p>
    <w:p w14:paraId="3F9CB98D" w14:textId="60473730" w:rsidR="00D35086" w:rsidRDefault="16071182" w:rsidP="746780B3">
      <w:pPr>
        <w:spacing w:after="0" w:line="240" w:lineRule="auto"/>
        <w:ind w:left="4604"/>
        <w:jc w:val="center"/>
        <w:rPr>
          <w:rFonts w:eastAsia="Arial" w:cs="Arial"/>
        </w:rPr>
      </w:pPr>
      <w:r w:rsidRPr="746780B3">
        <w:rPr>
          <w:rFonts w:eastAsia="Arial" w:cs="Arial"/>
        </w:rPr>
        <w:t xml:space="preserve"> </w:t>
      </w:r>
    </w:p>
    <w:p w14:paraId="7DC34943" w14:textId="694BE96E" w:rsidR="00D35086" w:rsidRDefault="16071182" w:rsidP="746780B3">
      <w:pPr>
        <w:spacing w:after="10" w:line="240" w:lineRule="auto"/>
        <w:jc w:val="center"/>
        <w:rPr>
          <w:rFonts w:eastAsia="Arial" w:cs="Arial"/>
        </w:rPr>
      </w:pPr>
      <w:r w:rsidRPr="746780B3">
        <w:rPr>
          <w:rFonts w:eastAsia="Arial" w:cs="Arial"/>
        </w:rPr>
        <w:t>_________________________________</w:t>
      </w:r>
    </w:p>
    <w:p w14:paraId="276E742B" w14:textId="0BF052B5" w:rsidR="00D35086" w:rsidRDefault="16071182" w:rsidP="746780B3">
      <w:pPr>
        <w:spacing w:after="10" w:line="240" w:lineRule="auto"/>
        <w:jc w:val="center"/>
        <w:rPr>
          <w:rFonts w:eastAsia="Arial" w:cs="Arial"/>
        </w:rPr>
      </w:pPr>
      <w:r w:rsidRPr="746780B3">
        <w:rPr>
          <w:rFonts w:eastAsia="Arial" w:cs="Arial"/>
        </w:rPr>
        <w:t>Professora Avaliadora</w:t>
      </w:r>
    </w:p>
    <w:p w14:paraId="614D79A5" w14:textId="20C13253" w:rsidR="00D35086" w:rsidRDefault="16071182" w:rsidP="746780B3">
      <w:pPr>
        <w:spacing w:after="10" w:line="240" w:lineRule="auto"/>
        <w:jc w:val="center"/>
        <w:rPr>
          <w:rFonts w:eastAsia="Arial" w:cs="Arial"/>
        </w:rPr>
      </w:pPr>
      <w:r w:rsidRPr="746780B3">
        <w:rPr>
          <w:rFonts w:eastAsia="Arial" w:cs="Arial"/>
        </w:rPr>
        <w:t xml:space="preserve">Sueli Muniz </w:t>
      </w:r>
      <w:proofErr w:type="spellStart"/>
      <w:r w:rsidRPr="746780B3">
        <w:rPr>
          <w:rFonts w:eastAsia="Arial" w:cs="Arial"/>
        </w:rPr>
        <w:t>Piauy</w:t>
      </w:r>
      <w:proofErr w:type="spellEnd"/>
    </w:p>
    <w:p w14:paraId="2EFFBDB9" w14:textId="389D4C95" w:rsidR="00D35086" w:rsidRDefault="00D35086" w:rsidP="746780B3">
      <w:pPr>
        <w:spacing w:after="10" w:line="240" w:lineRule="auto"/>
        <w:jc w:val="center"/>
        <w:rPr>
          <w:rFonts w:eastAsia="Arial" w:cs="Arial"/>
        </w:rPr>
      </w:pPr>
    </w:p>
    <w:p w14:paraId="58DBA826" w14:textId="1250972A" w:rsidR="00D35086" w:rsidRDefault="16071182" w:rsidP="746780B3">
      <w:pPr>
        <w:spacing w:after="3" w:line="240" w:lineRule="auto"/>
        <w:jc w:val="center"/>
        <w:rPr>
          <w:rFonts w:eastAsia="Arial" w:cs="Arial"/>
        </w:rPr>
      </w:pPr>
      <w:r w:rsidRPr="746780B3">
        <w:rPr>
          <w:rFonts w:eastAsia="Arial" w:cs="Arial"/>
        </w:rPr>
        <w:t>_________________________________</w:t>
      </w:r>
    </w:p>
    <w:p w14:paraId="4D67B142" w14:textId="4305D474" w:rsidR="00D35086" w:rsidRDefault="16071182" w:rsidP="746780B3">
      <w:pPr>
        <w:spacing w:after="3" w:line="240" w:lineRule="auto"/>
        <w:jc w:val="center"/>
        <w:rPr>
          <w:rFonts w:eastAsia="Arial" w:cs="Arial"/>
        </w:rPr>
      </w:pPr>
      <w:r w:rsidRPr="746780B3">
        <w:rPr>
          <w:rFonts w:eastAsia="Arial" w:cs="Arial"/>
        </w:rPr>
        <w:t xml:space="preserve"> Professora Avaliadora</w:t>
      </w:r>
    </w:p>
    <w:p w14:paraId="25F5E1B3" w14:textId="3296CBDB" w:rsidR="00D35086" w:rsidRDefault="16071182" w:rsidP="746780B3">
      <w:pPr>
        <w:spacing w:after="0" w:line="240" w:lineRule="auto"/>
        <w:ind w:left="10" w:right="356" w:hanging="10"/>
        <w:jc w:val="center"/>
        <w:rPr>
          <w:rFonts w:eastAsia="Arial" w:cs="Arial"/>
        </w:rPr>
      </w:pPr>
      <w:r w:rsidRPr="746780B3">
        <w:rPr>
          <w:rFonts w:eastAsia="Arial" w:cs="Arial"/>
        </w:rPr>
        <w:t xml:space="preserve">Sabrina Lucia </w:t>
      </w:r>
      <w:proofErr w:type="spellStart"/>
      <w:r w:rsidRPr="746780B3">
        <w:rPr>
          <w:rFonts w:eastAsia="Arial" w:cs="Arial"/>
        </w:rPr>
        <w:t>Maldaner</w:t>
      </w:r>
      <w:proofErr w:type="spellEnd"/>
      <w:r w:rsidRPr="746780B3">
        <w:rPr>
          <w:rFonts w:eastAsia="Arial" w:cs="Arial"/>
        </w:rPr>
        <w:t xml:space="preserve"> dos Santos</w:t>
      </w:r>
    </w:p>
    <w:p w14:paraId="5B813C5F" w14:textId="64CD80EB" w:rsidR="00D35086" w:rsidRDefault="00D35086" w:rsidP="746780B3">
      <w:pPr>
        <w:spacing w:after="0" w:line="240" w:lineRule="auto"/>
        <w:ind w:left="10" w:right="356" w:hanging="10"/>
        <w:jc w:val="center"/>
        <w:rPr>
          <w:rFonts w:eastAsia="Arial" w:cs="Arial"/>
        </w:rPr>
      </w:pPr>
    </w:p>
    <w:p w14:paraId="612276D9" w14:textId="4BBB50A2" w:rsidR="00D35086" w:rsidRDefault="16071182" w:rsidP="746780B3">
      <w:pPr>
        <w:spacing w:after="10" w:line="240" w:lineRule="auto"/>
        <w:jc w:val="center"/>
        <w:rPr>
          <w:rFonts w:eastAsia="Arial" w:cs="Arial"/>
        </w:rPr>
      </w:pPr>
      <w:r w:rsidRPr="746780B3">
        <w:rPr>
          <w:rFonts w:eastAsia="Arial" w:cs="Arial"/>
        </w:rPr>
        <w:t>_________________________________</w:t>
      </w:r>
    </w:p>
    <w:p w14:paraId="4A4A7FD6" w14:textId="333DC2A9" w:rsidR="00D35086" w:rsidRDefault="16071182" w:rsidP="746780B3">
      <w:pPr>
        <w:spacing w:after="10" w:line="240" w:lineRule="auto"/>
        <w:jc w:val="center"/>
        <w:rPr>
          <w:rFonts w:eastAsia="Arial" w:cs="Arial"/>
        </w:rPr>
      </w:pPr>
      <w:r w:rsidRPr="746780B3">
        <w:rPr>
          <w:rFonts w:eastAsia="Arial" w:cs="Arial"/>
        </w:rPr>
        <w:t>Professora Avaliadora</w:t>
      </w:r>
    </w:p>
    <w:p w14:paraId="5FE072C6" w14:textId="69E2BA46" w:rsidR="00D35086" w:rsidRDefault="16071182" w:rsidP="746780B3">
      <w:pPr>
        <w:spacing w:after="10" w:line="240" w:lineRule="auto"/>
        <w:jc w:val="center"/>
        <w:rPr>
          <w:rFonts w:eastAsia="Arial" w:cs="Arial"/>
        </w:rPr>
      </w:pPr>
      <w:r w:rsidRPr="746780B3">
        <w:rPr>
          <w:rFonts w:eastAsia="Arial" w:cs="Arial"/>
        </w:rPr>
        <w:t>José Rubens Ferreira</w:t>
      </w:r>
    </w:p>
    <w:p w14:paraId="6C0AF629" w14:textId="5E2D0A03" w:rsidR="00D35086" w:rsidRPr="00826A0B" w:rsidRDefault="009076F1" w:rsidP="00826A0B">
      <w:pPr>
        <w:spacing w:line="240" w:lineRule="auto"/>
        <w:jc w:val="center"/>
        <w:rPr>
          <w:rFonts w:eastAsia="Arial" w:cs="Arial"/>
          <w:b/>
          <w:bCs/>
          <w:sz w:val="32"/>
          <w:szCs w:val="32"/>
        </w:rPr>
      </w:pPr>
      <w:r>
        <w:br w:type="page"/>
      </w:r>
      <w:r w:rsidR="00826A0B" w:rsidRPr="00826A0B">
        <w:rPr>
          <w:rFonts w:eastAsia="Arial" w:cs="Arial"/>
          <w:b/>
          <w:bCs/>
          <w:sz w:val="32"/>
          <w:szCs w:val="32"/>
        </w:rPr>
        <w:lastRenderedPageBreak/>
        <w:t>RESUMO</w:t>
      </w:r>
    </w:p>
    <w:p w14:paraId="7B926D11" w14:textId="3A4DDA13" w:rsidR="00D35086" w:rsidRDefault="00D35086" w:rsidP="0044195C">
      <w:pPr>
        <w:spacing w:after="240" w:line="360" w:lineRule="auto"/>
        <w:rPr>
          <w:rFonts w:eastAsia="Arial" w:cs="Arial"/>
          <w:b/>
          <w:sz w:val="28"/>
          <w:szCs w:val="28"/>
        </w:rPr>
      </w:pPr>
    </w:p>
    <w:p w14:paraId="2DA8F555" w14:textId="77777777" w:rsidR="00826A0B" w:rsidRPr="00826A0B" w:rsidRDefault="00826A0B" w:rsidP="00826A0B">
      <w:pPr>
        <w:spacing w:after="120" w:line="360" w:lineRule="auto"/>
        <w:ind w:firstLine="709"/>
        <w:jc w:val="both"/>
        <w:rPr>
          <w:rFonts w:eastAsia="Times New Roman" w:cs="Arial"/>
          <w:kern w:val="0"/>
          <w14:ligatures w14:val="none"/>
        </w:rPr>
      </w:pPr>
      <w:r w:rsidRPr="00826A0B">
        <w:rPr>
          <w:rFonts w:eastAsia="Times New Roman" w:cs="Arial"/>
          <w:kern w:val="0"/>
          <w14:ligatures w14:val="none"/>
        </w:rPr>
        <w:t xml:space="preserve">O presente Trabalho de Conclusão de Curso apresenta o desenvolvimento da plataforma </w:t>
      </w:r>
      <w:proofErr w:type="spellStart"/>
      <w:r w:rsidRPr="00826A0B">
        <w:rPr>
          <w:rFonts w:eastAsia="Times New Roman" w:cs="Arial"/>
          <w:b/>
          <w:bCs/>
          <w:kern w:val="0"/>
          <w14:ligatures w14:val="none"/>
        </w:rPr>
        <w:t>MyCoreSonal</w:t>
      </w:r>
      <w:proofErr w:type="spellEnd"/>
      <w:r w:rsidRPr="00826A0B">
        <w:rPr>
          <w:rFonts w:eastAsia="Times New Roman" w:cs="Arial"/>
          <w:kern w:val="0"/>
          <w14:ligatures w14:val="none"/>
        </w:rPr>
        <w:t xml:space="preserve"> (MCS), um aplicativo de saúde e bem-estar criado pela startup fictícia </w:t>
      </w:r>
      <w:proofErr w:type="spellStart"/>
      <w:r w:rsidRPr="00826A0B">
        <w:rPr>
          <w:rFonts w:eastAsia="Times New Roman" w:cs="Arial"/>
          <w:b/>
          <w:bCs/>
          <w:kern w:val="0"/>
          <w14:ligatures w14:val="none"/>
        </w:rPr>
        <w:t>Fit-ON</w:t>
      </w:r>
      <w:proofErr w:type="spellEnd"/>
      <w:r w:rsidRPr="00826A0B">
        <w:rPr>
          <w:rFonts w:eastAsia="Times New Roman" w:cs="Arial"/>
          <w:kern w:val="0"/>
          <w14:ligatures w14:val="none"/>
        </w:rPr>
        <w:t>, voltado para academias, profissionais da área fitness e praticantes individuais. O projeto surgiu da necessidade de oferecer uma solução tecnológica acessível, intuitiva e eficiente para superar falhas de comunicação e acompanhamento entre alunos e profissionais, fatores que contribuem para a alta taxa de evasão no setor fitness.</w:t>
      </w:r>
    </w:p>
    <w:p w14:paraId="45D87972" w14:textId="77777777" w:rsidR="00826A0B" w:rsidRPr="00826A0B" w:rsidRDefault="00826A0B" w:rsidP="00826A0B">
      <w:pPr>
        <w:spacing w:after="120" w:line="360" w:lineRule="auto"/>
        <w:ind w:firstLine="709"/>
        <w:jc w:val="both"/>
        <w:rPr>
          <w:rFonts w:eastAsia="Times New Roman" w:cs="Arial"/>
          <w:kern w:val="0"/>
          <w14:ligatures w14:val="none"/>
        </w:rPr>
      </w:pPr>
      <w:r w:rsidRPr="00826A0B">
        <w:rPr>
          <w:rFonts w:eastAsia="Times New Roman" w:cs="Arial"/>
          <w:kern w:val="0"/>
          <w14:ligatures w14:val="none"/>
        </w:rPr>
        <w:t xml:space="preserve">A aplicação foi concebida como um software mobile, com o objetivo de centralizar funcionalidades como contratação de </w:t>
      </w:r>
      <w:proofErr w:type="spellStart"/>
      <w:r w:rsidRPr="00826A0B">
        <w:rPr>
          <w:rFonts w:eastAsia="Times New Roman" w:cs="Arial"/>
          <w:kern w:val="0"/>
          <w14:ligatures w14:val="none"/>
        </w:rPr>
        <w:t>personal</w:t>
      </w:r>
      <w:proofErr w:type="spellEnd"/>
      <w:r w:rsidRPr="00826A0B">
        <w:rPr>
          <w:rFonts w:eastAsia="Times New Roman" w:cs="Arial"/>
          <w:kern w:val="0"/>
          <w14:ligatures w14:val="none"/>
        </w:rPr>
        <w:t xml:space="preserve"> </w:t>
      </w:r>
      <w:proofErr w:type="spellStart"/>
      <w:r w:rsidRPr="00826A0B">
        <w:rPr>
          <w:rFonts w:eastAsia="Times New Roman" w:cs="Arial"/>
          <w:kern w:val="0"/>
          <w14:ligatures w14:val="none"/>
        </w:rPr>
        <w:t>trainers</w:t>
      </w:r>
      <w:proofErr w:type="spellEnd"/>
      <w:r w:rsidRPr="00826A0B">
        <w:rPr>
          <w:rFonts w:eastAsia="Times New Roman" w:cs="Arial"/>
          <w:kern w:val="0"/>
          <w14:ligatures w14:val="none"/>
        </w:rPr>
        <w:t xml:space="preserve"> e nutricionistas, validação automática de credenciais profissionais, prescrição de treinos, acompanhamento remoto de desempenho, feedback contínuo e integração de meios de pagamento. O desenvolvimento baseou-se nas etapas da engenharia de software, utilizando levantamento de requisitos (entrevistas e questionários), modelagem UML, design de UX/UI, prototipagem em diferentes níveis de fidelidade e estudo de viabilidade técnica, econômica e de prazo.</w:t>
      </w:r>
    </w:p>
    <w:p w14:paraId="1CB7F3C4" w14:textId="77777777" w:rsidR="00826A0B" w:rsidRPr="00826A0B" w:rsidRDefault="00826A0B" w:rsidP="00826A0B">
      <w:pPr>
        <w:spacing w:after="120" w:line="360" w:lineRule="auto"/>
        <w:ind w:firstLine="709"/>
        <w:jc w:val="both"/>
        <w:rPr>
          <w:rFonts w:eastAsia="Times New Roman" w:cs="Arial"/>
          <w:kern w:val="0"/>
          <w14:ligatures w14:val="none"/>
        </w:rPr>
      </w:pPr>
      <w:r w:rsidRPr="00826A0B">
        <w:rPr>
          <w:rFonts w:eastAsia="Times New Roman" w:cs="Arial"/>
          <w:kern w:val="0"/>
          <w14:ligatures w14:val="none"/>
        </w:rPr>
        <w:t>A metodologia Scrum foi adotada para garantir agilidade, colaboração e entregas incrementais, enquanto práticas de prototipagem evolutiva asseguraram a validação contínua da experiência do usuário. O banco de dados relacional foi modelado nas etapas conceitual, lógica e física, garantindo integridade, segurança e escalabilidade ao sistema.</w:t>
      </w:r>
    </w:p>
    <w:p w14:paraId="580F6883" w14:textId="77777777" w:rsidR="00826A0B" w:rsidRPr="00826A0B" w:rsidRDefault="00826A0B" w:rsidP="00826A0B">
      <w:pPr>
        <w:spacing w:after="120" w:line="360" w:lineRule="auto"/>
        <w:ind w:firstLine="709"/>
        <w:jc w:val="both"/>
        <w:rPr>
          <w:rFonts w:eastAsia="Times New Roman" w:cs="Arial"/>
          <w:kern w:val="0"/>
          <w14:ligatures w14:val="none"/>
        </w:rPr>
      </w:pPr>
      <w:r w:rsidRPr="00826A0B">
        <w:rPr>
          <w:rFonts w:eastAsia="Times New Roman" w:cs="Arial"/>
          <w:kern w:val="0"/>
          <w14:ligatures w14:val="none"/>
        </w:rPr>
        <w:t xml:space="preserve">O aplicativo mobile complementa a proposta da </w:t>
      </w:r>
      <w:proofErr w:type="spellStart"/>
      <w:r w:rsidRPr="00826A0B">
        <w:rPr>
          <w:rFonts w:eastAsia="Times New Roman" w:cs="Arial"/>
          <w:kern w:val="0"/>
          <w14:ligatures w14:val="none"/>
        </w:rPr>
        <w:t>Fit-ON</w:t>
      </w:r>
      <w:proofErr w:type="spellEnd"/>
      <w:r w:rsidRPr="00826A0B">
        <w:rPr>
          <w:rFonts w:eastAsia="Times New Roman" w:cs="Arial"/>
          <w:kern w:val="0"/>
          <w14:ligatures w14:val="none"/>
        </w:rPr>
        <w:t xml:space="preserve"> ao oferecer aos usuários acesso rápido a informações estratégicas sobre treinos, metas diárias e comunicação direta com profissionais, reforçando a motivação, a personalização e a fidelização.</w:t>
      </w:r>
    </w:p>
    <w:p w14:paraId="62296046" w14:textId="77777777" w:rsidR="00826A0B" w:rsidRDefault="00826A0B" w:rsidP="00826A0B">
      <w:pPr>
        <w:spacing w:after="120" w:line="360" w:lineRule="auto"/>
        <w:ind w:firstLine="709"/>
        <w:jc w:val="both"/>
        <w:rPr>
          <w:rFonts w:eastAsia="Times New Roman" w:cs="Arial"/>
          <w:kern w:val="0"/>
          <w14:ligatures w14:val="none"/>
        </w:rPr>
      </w:pPr>
      <w:r w:rsidRPr="00826A0B">
        <w:rPr>
          <w:rFonts w:eastAsia="Times New Roman" w:cs="Arial"/>
          <w:kern w:val="0"/>
          <w14:ligatures w14:val="none"/>
        </w:rPr>
        <w:t xml:space="preserve">O projeto visa contribuir para a inovação tecnológica aplicada ao setor fitness, fortalecendo a relação aluno-profissional, promovendo engajamento e reduzindo a evasão nas academias. Conclui-se que o </w:t>
      </w:r>
      <w:proofErr w:type="spellStart"/>
      <w:r w:rsidRPr="00826A0B">
        <w:rPr>
          <w:rFonts w:eastAsia="Times New Roman" w:cs="Arial"/>
          <w:b/>
          <w:bCs/>
          <w:kern w:val="0"/>
          <w14:ligatures w14:val="none"/>
        </w:rPr>
        <w:t>MyCoreSonal</w:t>
      </w:r>
      <w:proofErr w:type="spellEnd"/>
      <w:r w:rsidRPr="00826A0B">
        <w:rPr>
          <w:rFonts w:eastAsia="Times New Roman" w:cs="Arial"/>
          <w:kern w:val="0"/>
          <w14:ligatures w14:val="none"/>
        </w:rPr>
        <w:t xml:space="preserve"> representa uma ferramenta prática, inovadora e viável para otimizar a experiência de saúde </w:t>
      </w:r>
      <w:r w:rsidRPr="00826A0B">
        <w:rPr>
          <w:rFonts w:eastAsia="Times New Roman" w:cs="Arial"/>
          <w:kern w:val="0"/>
          <w14:ligatures w14:val="none"/>
        </w:rPr>
        <w:lastRenderedPageBreak/>
        <w:t>e bem-estar, unindo tecnologia, personalização e acessibilidade para transformar o mercado fitness brasileiro.</w:t>
      </w:r>
    </w:p>
    <w:p w14:paraId="721174FE" w14:textId="6D8AE9B7" w:rsidR="00E220A4" w:rsidRDefault="00F51007" w:rsidP="00F51007">
      <w:pPr>
        <w:spacing w:after="120" w:line="360" w:lineRule="auto"/>
        <w:jc w:val="both"/>
      </w:pPr>
      <w:r w:rsidRPr="005C5F2B">
        <w:rPr>
          <w:rFonts w:eastAsia="Times New Roman" w:cs="Arial"/>
          <w:b/>
          <w:bCs/>
          <w:kern w:val="0"/>
          <w14:ligatures w14:val="none"/>
        </w:rPr>
        <w:t>Palavras-chave:</w:t>
      </w:r>
      <w:r w:rsidR="005C63DC">
        <w:rPr>
          <w:rFonts w:eastAsia="Times New Roman" w:cs="Arial"/>
          <w:kern w:val="0"/>
          <w14:ligatures w14:val="none"/>
        </w:rPr>
        <w:t xml:space="preserve"> </w:t>
      </w:r>
      <w:r w:rsidR="005C63DC">
        <w:t>Aplica</w:t>
      </w:r>
      <w:r w:rsidR="005C63DC">
        <w:t>ção</w:t>
      </w:r>
      <w:r w:rsidR="005C63DC">
        <w:t xml:space="preserve"> mobile</w:t>
      </w:r>
      <w:r w:rsidR="005C63DC">
        <w:t xml:space="preserve">, </w:t>
      </w:r>
      <w:r w:rsidR="00E12807">
        <w:t>Saúde e bem-estar</w:t>
      </w:r>
      <w:r w:rsidR="00E12807">
        <w:t xml:space="preserve">, </w:t>
      </w:r>
      <w:r w:rsidR="00E12807">
        <w:t>Fitness</w:t>
      </w:r>
      <w:r w:rsidR="00E12807">
        <w:t xml:space="preserve">, </w:t>
      </w:r>
      <w:r w:rsidR="00E12807">
        <w:t>Academias</w:t>
      </w:r>
      <w:r w:rsidR="00E12807">
        <w:t xml:space="preserve">, </w:t>
      </w:r>
      <w:proofErr w:type="spellStart"/>
      <w:r w:rsidR="00E12807">
        <w:t>Personal</w:t>
      </w:r>
      <w:proofErr w:type="spellEnd"/>
      <w:r w:rsidR="00E12807">
        <w:t xml:space="preserve"> </w:t>
      </w:r>
      <w:proofErr w:type="spellStart"/>
      <w:r w:rsidR="00E12807">
        <w:t>trainer</w:t>
      </w:r>
      <w:proofErr w:type="spellEnd"/>
      <w:r w:rsidR="005C5F2B">
        <w:t xml:space="preserve">, </w:t>
      </w:r>
      <w:r w:rsidR="005C5F2B">
        <w:t>Nutricionista</w:t>
      </w:r>
      <w:r w:rsidR="002765FB">
        <w:t>.</w:t>
      </w:r>
    </w:p>
    <w:p w14:paraId="620C25CD" w14:textId="77777777" w:rsidR="002765FB" w:rsidRPr="002765FB" w:rsidRDefault="00F65C38" w:rsidP="002765FB">
      <w:pPr>
        <w:spacing w:line="240" w:lineRule="auto"/>
        <w:jc w:val="center"/>
        <w:rPr>
          <w:rFonts w:eastAsia="Arial" w:cs="Arial"/>
          <w:b/>
          <w:bCs/>
          <w:sz w:val="32"/>
          <w:szCs w:val="32"/>
          <w:lang w:val="en-US"/>
        </w:rPr>
      </w:pPr>
      <w:r w:rsidRPr="002765FB">
        <w:rPr>
          <w:rFonts w:eastAsia="Arial" w:cs="Arial"/>
          <w:b/>
          <w:bCs/>
          <w:sz w:val="32"/>
          <w:szCs w:val="32"/>
          <w:lang w:val="en-US"/>
        </w:rPr>
        <w:t>ABSTRACT</w:t>
      </w:r>
    </w:p>
    <w:p w14:paraId="65FE1822" w14:textId="060DFF69" w:rsidR="002765FB" w:rsidRPr="002765FB" w:rsidRDefault="002765FB" w:rsidP="002765FB">
      <w:pPr>
        <w:spacing w:after="120" w:line="360" w:lineRule="auto"/>
        <w:ind w:firstLine="709"/>
        <w:jc w:val="both"/>
        <w:rPr>
          <w:rFonts w:eastAsia="Times New Roman" w:cs="Arial"/>
          <w:kern w:val="0"/>
          <w:lang w:val="en-US"/>
          <w14:ligatures w14:val="none"/>
        </w:rPr>
      </w:pPr>
      <w:r w:rsidRPr="002765FB">
        <w:rPr>
          <w:rFonts w:eastAsia="Times New Roman" w:cs="Arial"/>
          <w:kern w:val="0"/>
          <w:lang w:val="en-US"/>
          <w14:ligatures w14:val="none"/>
        </w:rPr>
        <w:t xml:space="preserve">The present Final Course Project presents the development of the </w:t>
      </w:r>
      <w:proofErr w:type="spellStart"/>
      <w:r w:rsidRPr="002765FB">
        <w:rPr>
          <w:rFonts w:eastAsia="Times New Roman" w:cs="Arial"/>
          <w:b/>
          <w:bCs/>
          <w:kern w:val="0"/>
          <w:lang w:val="en-US"/>
          <w14:ligatures w14:val="none"/>
        </w:rPr>
        <w:t>MyCoreSonal</w:t>
      </w:r>
      <w:proofErr w:type="spellEnd"/>
      <w:r w:rsidRPr="002765FB">
        <w:rPr>
          <w:rFonts w:eastAsia="Times New Roman" w:cs="Arial"/>
          <w:b/>
          <w:bCs/>
          <w:kern w:val="0"/>
          <w:lang w:val="en-US"/>
          <w14:ligatures w14:val="none"/>
        </w:rPr>
        <w:t xml:space="preserve"> (MCS)</w:t>
      </w:r>
      <w:r w:rsidRPr="002765FB">
        <w:rPr>
          <w:rFonts w:eastAsia="Times New Roman" w:cs="Arial"/>
          <w:kern w:val="0"/>
          <w:lang w:val="en-US"/>
          <w14:ligatures w14:val="none"/>
        </w:rPr>
        <w:t xml:space="preserve"> platform, a health and wellness application created by the fictitious startup </w:t>
      </w:r>
      <w:r w:rsidRPr="002765FB">
        <w:rPr>
          <w:rFonts w:eastAsia="Times New Roman" w:cs="Arial"/>
          <w:b/>
          <w:bCs/>
          <w:kern w:val="0"/>
          <w:lang w:val="en-US"/>
          <w14:ligatures w14:val="none"/>
        </w:rPr>
        <w:t>Fit-ON</w:t>
      </w:r>
      <w:r w:rsidRPr="002765FB">
        <w:rPr>
          <w:rFonts w:eastAsia="Times New Roman" w:cs="Arial"/>
          <w:kern w:val="0"/>
          <w:lang w:val="en-US"/>
          <w14:ligatures w14:val="none"/>
        </w:rPr>
        <w:t>, aimed at gyms, fitness professionals, and individual practitioners. The project arose from the need to provide an accessible, intuitive, and efficient technological solution to overcome communication and monitoring failures between students and professionals, factors that contribute to the high dropout rate in the fitness sector.</w:t>
      </w:r>
    </w:p>
    <w:p w14:paraId="5FF0BCD9" w14:textId="77777777" w:rsidR="002765FB" w:rsidRPr="002765FB" w:rsidRDefault="002765FB" w:rsidP="002765FB">
      <w:pPr>
        <w:spacing w:after="120" w:line="360" w:lineRule="auto"/>
        <w:ind w:firstLine="709"/>
        <w:jc w:val="both"/>
        <w:rPr>
          <w:rFonts w:eastAsia="Times New Roman" w:cs="Arial"/>
          <w:kern w:val="0"/>
          <w:lang w:val="en-US"/>
          <w14:ligatures w14:val="none"/>
        </w:rPr>
      </w:pPr>
      <w:r w:rsidRPr="002765FB">
        <w:rPr>
          <w:rFonts w:eastAsia="Times New Roman" w:cs="Arial"/>
          <w:kern w:val="0"/>
          <w:lang w:val="en-US"/>
          <w14:ligatures w14:val="none"/>
        </w:rPr>
        <w:t>The application was conceived as mobile software, with the objective of centralizing functionalities such as hiring personal trainers and nutritionists, automatic validation of professional credentials, workout prescription, remote performance monitoring, continuous feedback, and integration of payment methods. The development was based on the stages of software engineering, using requirements gathering (interviews and questionnaires), UML modeling, UX/UI design, prototyping at different levels of fidelity, and feasibility studies (technical, economic, and scheduling).</w:t>
      </w:r>
    </w:p>
    <w:p w14:paraId="3189AB46" w14:textId="77777777" w:rsidR="002765FB" w:rsidRPr="002765FB" w:rsidRDefault="002765FB" w:rsidP="002765FB">
      <w:pPr>
        <w:spacing w:after="120" w:line="360" w:lineRule="auto"/>
        <w:ind w:firstLine="709"/>
        <w:jc w:val="both"/>
        <w:rPr>
          <w:rFonts w:eastAsia="Times New Roman" w:cs="Arial"/>
          <w:kern w:val="0"/>
          <w:lang w:val="en-US"/>
          <w14:ligatures w14:val="none"/>
        </w:rPr>
      </w:pPr>
      <w:r w:rsidRPr="002765FB">
        <w:rPr>
          <w:rFonts w:eastAsia="Times New Roman" w:cs="Arial"/>
          <w:kern w:val="0"/>
          <w:lang w:val="en-US"/>
          <w14:ligatures w14:val="none"/>
        </w:rPr>
        <w:t xml:space="preserve">The </w:t>
      </w:r>
      <w:r w:rsidRPr="002765FB">
        <w:rPr>
          <w:rFonts w:eastAsia="Times New Roman" w:cs="Arial"/>
          <w:b/>
          <w:bCs/>
          <w:kern w:val="0"/>
          <w:lang w:val="en-US"/>
          <w14:ligatures w14:val="none"/>
        </w:rPr>
        <w:t>Scrum methodology</w:t>
      </w:r>
      <w:r w:rsidRPr="002765FB">
        <w:rPr>
          <w:rFonts w:eastAsia="Times New Roman" w:cs="Arial"/>
          <w:kern w:val="0"/>
          <w:lang w:val="en-US"/>
          <w14:ligatures w14:val="none"/>
        </w:rPr>
        <w:t xml:space="preserve"> was adopted to ensure agility, collaboration, and incremental deliveries, while evolutionary prototyping practices guaranteed continuous validation of the user experience. The relational database was modeled at the conceptual, logical, and physical stages, ensuring integrity, security, and scalability of the system.</w:t>
      </w:r>
    </w:p>
    <w:p w14:paraId="097C5920" w14:textId="77777777" w:rsidR="002765FB" w:rsidRPr="002765FB" w:rsidRDefault="002765FB" w:rsidP="002765FB">
      <w:pPr>
        <w:spacing w:after="120" w:line="360" w:lineRule="auto"/>
        <w:ind w:firstLine="709"/>
        <w:jc w:val="both"/>
        <w:rPr>
          <w:rFonts w:eastAsia="Times New Roman" w:cs="Arial"/>
          <w:kern w:val="0"/>
          <w:lang w:val="en-US"/>
          <w14:ligatures w14:val="none"/>
        </w:rPr>
      </w:pPr>
      <w:r w:rsidRPr="002765FB">
        <w:rPr>
          <w:rFonts w:eastAsia="Times New Roman" w:cs="Arial"/>
          <w:kern w:val="0"/>
          <w:lang w:val="en-US"/>
          <w14:ligatures w14:val="none"/>
        </w:rPr>
        <w:t>The mobile application complements Fit-ON’s proposal by offering users quick access to strategic information about workouts, daily goals, and direct communication with professionals, reinforcing motivation, personalization, and loyalty.</w:t>
      </w:r>
    </w:p>
    <w:p w14:paraId="0273D90D" w14:textId="77777777" w:rsidR="002765FB" w:rsidRPr="002765FB" w:rsidRDefault="002765FB" w:rsidP="002765FB">
      <w:pPr>
        <w:spacing w:after="120" w:line="360" w:lineRule="auto"/>
        <w:ind w:firstLine="709"/>
        <w:jc w:val="both"/>
        <w:rPr>
          <w:rFonts w:eastAsia="Times New Roman" w:cs="Arial"/>
          <w:kern w:val="0"/>
          <w:lang w:val="en-US"/>
          <w14:ligatures w14:val="none"/>
        </w:rPr>
      </w:pPr>
      <w:r w:rsidRPr="002765FB">
        <w:rPr>
          <w:rFonts w:eastAsia="Times New Roman" w:cs="Arial"/>
          <w:kern w:val="0"/>
          <w:lang w:val="en-US"/>
          <w14:ligatures w14:val="none"/>
        </w:rPr>
        <w:t xml:space="preserve">The project aims to contribute to technological innovation applied to the fitness sector, strengthening the student-professional relationship, promoting </w:t>
      </w:r>
      <w:r w:rsidRPr="002765FB">
        <w:rPr>
          <w:rFonts w:eastAsia="Times New Roman" w:cs="Arial"/>
          <w:kern w:val="0"/>
          <w:lang w:val="en-US"/>
          <w14:ligatures w14:val="none"/>
        </w:rPr>
        <w:lastRenderedPageBreak/>
        <w:t xml:space="preserve">engagement, and reducing dropout rates in gyms. It is concluded that </w:t>
      </w:r>
      <w:proofErr w:type="spellStart"/>
      <w:r w:rsidRPr="002765FB">
        <w:rPr>
          <w:rFonts w:eastAsia="Times New Roman" w:cs="Arial"/>
          <w:b/>
          <w:bCs/>
          <w:kern w:val="0"/>
          <w:lang w:val="en-US"/>
          <w14:ligatures w14:val="none"/>
        </w:rPr>
        <w:t>MyCoreSonal</w:t>
      </w:r>
      <w:proofErr w:type="spellEnd"/>
      <w:r w:rsidRPr="002765FB">
        <w:rPr>
          <w:rFonts w:eastAsia="Times New Roman" w:cs="Arial"/>
          <w:kern w:val="0"/>
          <w:lang w:val="en-US"/>
          <w14:ligatures w14:val="none"/>
        </w:rPr>
        <w:t xml:space="preserve"> represents a practical, innovative, and viable tool to optimize the health and wellness experience, combining technology, personalization, and accessibility to transform the Brazilian fitness market.</w:t>
      </w:r>
    </w:p>
    <w:p w14:paraId="315A7295" w14:textId="12A0D942" w:rsidR="002765FB" w:rsidRPr="002765FB" w:rsidRDefault="002765FB" w:rsidP="002765FB">
      <w:pPr>
        <w:spacing w:after="120" w:line="360" w:lineRule="auto"/>
        <w:ind w:firstLine="709"/>
        <w:jc w:val="both"/>
        <w:rPr>
          <w:rFonts w:eastAsia="Times New Roman" w:cs="Arial"/>
          <w:kern w:val="0"/>
          <w:lang w:val="en-US"/>
          <w14:ligatures w14:val="none"/>
        </w:rPr>
      </w:pPr>
      <w:r w:rsidRPr="002765FB">
        <w:rPr>
          <w:rFonts w:eastAsia="Times New Roman" w:cs="Arial"/>
          <w:b/>
          <w:bCs/>
          <w:kern w:val="0"/>
          <w:lang w:val="en-US"/>
          <w14:ligatures w14:val="none"/>
        </w:rPr>
        <w:t>Keywords:</w:t>
      </w:r>
      <w:r w:rsidRPr="002765FB">
        <w:rPr>
          <w:rFonts w:eastAsia="Times New Roman" w:cs="Arial"/>
          <w:kern w:val="0"/>
          <w:lang w:val="en-US"/>
          <w14:ligatures w14:val="none"/>
        </w:rPr>
        <w:t xml:space="preserve"> Mobile application, Health and wellness, Fitness, Gyms, Personal trainer, Nutritionist</w:t>
      </w:r>
      <w:r w:rsidRPr="002765FB">
        <w:rPr>
          <w:rFonts w:eastAsia="Times New Roman" w:cs="Arial"/>
          <w:kern w:val="0"/>
          <w:lang w:val="en-US"/>
          <w14:ligatures w14:val="none"/>
        </w:rPr>
        <w:t>.</w:t>
      </w:r>
    </w:p>
    <w:p w14:paraId="3FBB79B7" w14:textId="61825403" w:rsidR="002765FB" w:rsidRDefault="00E30FAB" w:rsidP="00E30FAB">
      <w:pPr>
        <w:jc w:val="center"/>
        <w:rPr>
          <w:rFonts w:eastAsia="Times New Roman" w:cs="Arial"/>
          <w:b/>
          <w:bCs/>
          <w:kern w:val="0"/>
          <w:sz w:val="32"/>
          <w:szCs w:val="32"/>
          <w14:ligatures w14:val="none"/>
        </w:rPr>
      </w:pPr>
      <w:r w:rsidRPr="00E30FAB">
        <w:rPr>
          <w:rFonts w:eastAsia="Times New Roman" w:cs="Arial"/>
          <w:b/>
          <w:bCs/>
          <w:kern w:val="0"/>
          <w:sz w:val="32"/>
          <w:szCs w:val="32"/>
          <w14:ligatures w14:val="none"/>
        </w:rPr>
        <w:t>LISTA DE ABREVIATURAS E SIGLAS</w:t>
      </w:r>
    </w:p>
    <w:p w14:paraId="5D4FDACB" w14:textId="1DCA025C" w:rsidR="00E30FAB" w:rsidRPr="003637DA" w:rsidRDefault="00E30FAB" w:rsidP="00FE28A5">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 xml:space="preserve">MCS </w:t>
      </w:r>
      <w:r w:rsidR="00FE28A5" w:rsidRPr="003637DA">
        <w:rPr>
          <w:rStyle w:val="normaltextrun"/>
          <w:rFonts w:ascii="Arial" w:hAnsi="Arial" w:cs="Arial"/>
        </w:rPr>
        <w:t> </w:t>
      </w:r>
      <w:r w:rsidR="00FE28A5" w:rsidRPr="003637DA">
        <w:rPr>
          <w:rStyle w:val="normaltextrun"/>
          <w:rFonts w:ascii="Arial" w:hAnsi="Arial" w:cs="Arial"/>
        </w:rPr>
        <w:t>            </w:t>
      </w:r>
      <w:proofErr w:type="spellStart"/>
      <w:r w:rsidRPr="003637DA">
        <w:rPr>
          <w:rStyle w:val="normaltextrun"/>
          <w:rFonts w:ascii="Arial" w:hAnsi="Arial" w:cs="Arial"/>
        </w:rPr>
        <w:t>MyCoreSonal</w:t>
      </w:r>
      <w:proofErr w:type="spellEnd"/>
      <w:r w:rsidRPr="003637DA">
        <w:rPr>
          <w:rStyle w:val="normaltextrun"/>
          <w:rFonts w:ascii="Arial" w:hAnsi="Arial" w:cs="Arial"/>
        </w:rPr>
        <w:t xml:space="preserve"> </w:t>
      </w:r>
    </w:p>
    <w:p w14:paraId="5B897928" w14:textId="6F8A0AA8" w:rsidR="00E30FAB" w:rsidRPr="003637DA" w:rsidRDefault="00E30FAB" w:rsidP="00FE28A5">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 xml:space="preserve">ETEC </w:t>
      </w:r>
      <w:r w:rsidR="00FE28A5" w:rsidRPr="003637DA">
        <w:rPr>
          <w:rStyle w:val="normaltextrun"/>
          <w:rFonts w:ascii="Arial" w:hAnsi="Arial" w:cs="Arial"/>
        </w:rPr>
        <w:t> </w:t>
      </w:r>
      <w:r w:rsidR="00FE28A5" w:rsidRPr="003637DA">
        <w:rPr>
          <w:rStyle w:val="normaltextrun"/>
          <w:rFonts w:ascii="Arial" w:hAnsi="Arial" w:cs="Arial"/>
        </w:rPr>
        <w:t>            </w:t>
      </w:r>
      <w:r w:rsidRPr="003637DA">
        <w:rPr>
          <w:rStyle w:val="normaltextrun"/>
          <w:rFonts w:ascii="Arial" w:hAnsi="Arial" w:cs="Arial"/>
        </w:rPr>
        <w:t xml:space="preserve">Escola Técnica Estadual </w:t>
      </w:r>
    </w:p>
    <w:p w14:paraId="43F9E473" w14:textId="3501EC55" w:rsidR="00E30FAB" w:rsidRPr="003637DA" w:rsidRDefault="00E30FAB" w:rsidP="00FE28A5">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CREF</w:t>
      </w:r>
      <w:r w:rsidR="00FE28A5" w:rsidRPr="003637DA">
        <w:rPr>
          <w:rStyle w:val="normaltextrun"/>
          <w:rFonts w:ascii="Arial" w:hAnsi="Arial" w:cs="Arial"/>
        </w:rPr>
        <w:t> </w:t>
      </w:r>
      <w:r w:rsidR="00FE28A5" w:rsidRPr="003637DA">
        <w:rPr>
          <w:rStyle w:val="normaltextrun"/>
          <w:rFonts w:ascii="Arial" w:hAnsi="Arial" w:cs="Arial"/>
        </w:rPr>
        <w:t>            </w:t>
      </w:r>
      <w:r w:rsidRPr="003637DA">
        <w:rPr>
          <w:rStyle w:val="normaltextrun"/>
          <w:rFonts w:ascii="Arial" w:hAnsi="Arial" w:cs="Arial"/>
        </w:rPr>
        <w:t xml:space="preserve">Conselho Regional de Educação Física </w:t>
      </w:r>
    </w:p>
    <w:p w14:paraId="64BDDF59" w14:textId="50D87365" w:rsidR="00E30FAB" w:rsidRPr="003637DA" w:rsidRDefault="00E30FAB" w:rsidP="00FE28A5">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CRN</w:t>
      </w:r>
      <w:r w:rsidR="00FE28A5" w:rsidRPr="003637DA">
        <w:rPr>
          <w:rStyle w:val="normaltextrun"/>
          <w:rFonts w:ascii="Arial" w:hAnsi="Arial" w:cs="Arial"/>
        </w:rPr>
        <w:t> </w:t>
      </w:r>
      <w:r w:rsidR="00FE28A5" w:rsidRPr="003637DA">
        <w:rPr>
          <w:rStyle w:val="normaltextrun"/>
          <w:rFonts w:ascii="Arial" w:hAnsi="Arial" w:cs="Arial"/>
        </w:rPr>
        <w:t>            </w:t>
      </w:r>
      <w:r w:rsidRPr="003637DA">
        <w:rPr>
          <w:rStyle w:val="normaltextrun"/>
          <w:rFonts w:ascii="Arial" w:hAnsi="Arial" w:cs="Arial"/>
        </w:rPr>
        <w:t xml:space="preserve">Conselho Regional de Nutricionistas </w:t>
      </w:r>
    </w:p>
    <w:p w14:paraId="632E55C9" w14:textId="17C98A1A" w:rsidR="00E30FAB" w:rsidRPr="003637DA" w:rsidRDefault="00E30FAB" w:rsidP="00FE28A5">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UML</w:t>
      </w:r>
      <w:r w:rsidR="00FE28A5" w:rsidRPr="003637DA">
        <w:rPr>
          <w:rStyle w:val="normaltextrun"/>
          <w:rFonts w:ascii="Arial" w:hAnsi="Arial" w:cs="Arial"/>
        </w:rPr>
        <w:t> </w:t>
      </w:r>
      <w:r w:rsidR="00FE28A5" w:rsidRPr="003637DA">
        <w:rPr>
          <w:rStyle w:val="normaltextrun"/>
          <w:rFonts w:ascii="Arial" w:hAnsi="Arial" w:cs="Arial"/>
        </w:rPr>
        <w:t>            </w:t>
      </w:r>
      <w:proofErr w:type="spellStart"/>
      <w:r w:rsidRPr="003637DA">
        <w:rPr>
          <w:rStyle w:val="normaltextrun"/>
          <w:rFonts w:ascii="Arial" w:hAnsi="Arial" w:cs="Arial"/>
        </w:rPr>
        <w:t>Unified</w:t>
      </w:r>
      <w:proofErr w:type="spellEnd"/>
      <w:r w:rsidRPr="003637DA">
        <w:rPr>
          <w:rStyle w:val="normaltextrun"/>
          <w:rFonts w:ascii="Arial" w:hAnsi="Arial" w:cs="Arial"/>
        </w:rPr>
        <w:t xml:space="preserve"> </w:t>
      </w:r>
      <w:proofErr w:type="spellStart"/>
      <w:r w:rsidRPr="003637DA">
        <w:rPr>
          <w:rStyle w:val="normaltextrun"/>
          <w:rFonts w:ascii="Arial" w:hAnsi="Arial" w:cs="Arial"/>
        </w:rPr>
        <w:t>Modeling</w:t>
      </w:r>
      <w:proofErr w:type="spellEnd"/>
      <w:r w:rsidRPr="003637DA">
        <w:rPr>
          <w:rStyle w:val="normaltextrun"/>
          <w:rFonts w:ascii="Arial" w:hAnsi="Arial" w:cs="Arial"/>
        </w:rPr>
        <w:t xml:space="preserve"> </w:t>
      </w:r>
      <w:proofErr w:type="spellStart"/>
      <w:r w:rsidRPr="003637DA">
        <w:rPr>
          <w:rStyle w:val="normaltextrun"/>
          <w:rFonts w:ascii="Arial" w:hAnsi="Arial" w:cs="Arial"/>
        </w:rPr>
        <w:t>Language</w:t>
      </w:r>
      <w:proofErr w:type="spellEnd"/>
      <w:r w:rsidRPr="003637DA">
        <w:rPr>
          <w:rStyle w:val="normaltextrun"/>
          <w:rFonts w:ascii="Arial" w:hAnsi="Arial" w:cs="Arial"/>
        </w:rPr>
        <w:t xml:space="preserve"> </w:t>
      </w:r>
    </w:p>
    <w:p w14:paraId="039DF4E9" w14:textId="3039017A" w:rsidR="00E30FAB" w:rsidRPr="003637DA" w:rsidRDefault="00E30FAB" w:rsidP="00FE28A5">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UX/UI</w:t>
      </w:r>
      <w:r w:rsidR="00FE28A5" w:rsidRPr="003637DA">
        <w:rPr>
          <w:rStyle w:val="normaltextrun"/>
          <w:rFonts w:ascii="Arial" w:hAnsi="Arial" w:cs="Arial"/>
        </w:rPr>
        <w:t> </w:t>
      </w:r>
      <w:r w:rsidR="00FE28A5" w:rsidRPr="003637DA">
        <w:rPr>
          <w:rStyle w:val="normaltextrun"/>
          <w:rFonts w:ascii="Arial" w:hAnsi="Arial" w:cs="Arial"/>
        </w:rPr>
        <w:t>            </w:t>
      </w:r>
      <w:proofErr w:type="spellStart"/>
      <w:r w:rsidRPr="003637DA">
        <w:rPr>
          <w:rStyle w:val="normaltextrun"/>
          <w:rFonts w:ascii="Arial" w:hAnsi="Arial" w:cs="Arial"/>
        </w:rPr>
        <w:t>User</w:t>
      </w:r>
      <w:proofErr w:type="spellEnd"/>
      <w:r w:rsidRPr="003637DA">
        <w:rPr>
          <w:rStyle w:val="normaltextrun"/>
          <w:rFonts w:ascii="Arial" w:hAnsi="Arial" w:cs="Arial"/>
        </w:rPr>
        <w:t xml:space="preserve"> Experience / </w:t>
      </w:r>
      <w:proofErr w:type="spellStart"/>
      <w:r w:rsidRPr="003637DA">
        <w:rPr>
          <w:rStyle w:val="normaltextrun"/>
          <w:rFonts w:ascii="Arial" w:hAnsi="Arial" w:cs="Arial"/>
        </w:rPr>
        <w:t>User</w:t>
      </w:r>
      <w:proofErr w:type="spellEnd"/>
      <w:r w:rsidRPr="003637DA">
        <w:rPr>
          <w:rStyle w:val="normaltextrun"/>
          <w:rFonts w:ascii="Arial" w:hAnsi="Arial" w:cs="Arial"/>
        </w:rPr>
        <w:t xml:space="preserve"> Interface </w:t>
      </w:r>
    </w:p>
    <w:p w14:paraId="5DC94FE8" w14:textId="73EB78A4" w:rsidR="00E30FAB" w:rsidRPr="003637DA" w:rsidRDefault="00E30FAB" w:rsidP="00FE28A5">
      <w:pPr>
        <w:pStyle w:val="paragraph"/>
        <w:spacing w:before="240" w:beforeAutospacing="0" w:after="240" w:afterAutospacing="0"/>
        <w:jc w:val="both"/>
        <w:textAlignment w:val="baseline"/>
        <w:rPr>
          <w:rStyle w:val="normaltextrun"/>
          <w:rFonts w:ascii="Arial" w:hAnsi="Arial" w:cs="Arial"/>
        </w:rPr>
      </w:pPr>
      <w:proofErr w:type="spellStart"/>
      <w:r w:rsidRPr="003637DA">
        <w:rPr>
          <w:rStyle w:val="normaltextrun"/>
          <w:rFonts w:ascii="Arial" w:hAnsi="Arial" w:cs="Arial"/>
        </w:rPr>
        <w:t>Lo-Fi</w:t>
      </w:r>
      <w:proofErr w:type="spellEnd"/>
      <w:r w:rsidR="00FE28A5" w:rsidRPr="003637DA">
        <w:rPr>
          <w:rStyle w:val="normaltextrun"/>
          <w:rFonts w:ascii="Arial" w:hAnsi="Arial" w:cs="Arial"/>
        </w:rPr>
        <w:t> </w:t>
      </w:r>
      <w:r w:rsidR="00FE28A5" w:rsidRPr="003637DA">
        <w:rPr>
          <w:rStyle w:val="normaltextrun"/>
          <w:rFonts w:ascii="Arial" w:hAnsi="Arial" w:cs="Arial"/>
        </w:rPr>
        <w:t>            </w:t>
      </w:r>
      <w:proofErr w:type="spellStart"/>
      <w:r w:rsidRPr="003637DA">
        <w:rPr>
          <w:rStyle w:val="normaltextrun"/>
          <w:rFonts w:ascii="Arial" w:hAnsi="Arial" w:cs="Arial"/>
        </w:rPr>
        <w:t>Low-Fidelity</w:t>
      </w:r>
      <w:proofErr w:type="spellEnd"/>
      <w:r w:rsidRPr="003637DA">
        <w:rPr>
          <w:rStyle w:val="normaltextrun"/>
          <w:rFonts w:ascii="Arial" w:hAnsi="Arial" w:cs="Arial"/>
        </w:rPr>
        <w:t xml:space="preserve"> </w:t>
      </w:r>
      <w:proofErr w:type="spellStart"/>
      <w:r w:rsidRPr="003637DA">
        <w:rPr>
          <w:rStyle w:val="normaltextrun"/>
          <w:rFonts w:ascii="Arial" w:hAnsi="Arial" w:cs="Arial"/>
        </w:rPr>
        <w:t>Prototyping</w:t>
      </w:r>
      <w:proofErr w:type="spellEnd"/>
      <w:r w:rsidRPr="003637DA">
        <w:rPr>
          <w:rStyle w:val="normaltextrun"/>
          <w:rFonts w:ascii="Arial" w:hAnsi="Arial" w:cs="Arial"/>
        </w:rPr>
        <w:t xml:space="preserve"> </w:t>
      </w:r>
    </w:p>
    <w:p w14:paraId="0F0B5924" w14:textId="093748DC" w:rsidR="00E30FAB" w:rsidRPr="003637DA" w:rsidRDefault="00E30FAB" w:rsidP="00FE28A5">
      <w:pPr>
        <w:pStyle w:val="paragraph"/>
        <w:spacing w:before="240" w:beforeAutospacing="0" w:after="240" w:afterAutospacing="0"/>
        <w:jc w:val="both"/>
        <w:textAlignment w:val="baseline"/>
        <w:rPr>
          <w:rStyle w:val="normaltextrun"/>
          <w:rFonts w:ascii="Arial" w:hAnsi="Arial" w:cs="Arial"/>
        </w:rPr>
      </w:pPr>
      <w:proofErr w:type="spellStart"/>
      <w:r w:rsidRPr="003637DA">
        <w:rPr>
          <w:rStyle w:val="normaltextrun"/>
          <w:rFonts w:ascii="Arial" w:hAnsi="Arial" w:cs="Arial"/>
        </w:rPr>
        <w:t>Mid-Fi</w:t>
      </w:r>
      <w:proofErr w:type="spellEnd"/>
      <w:r w:rsidR="00FE28A5" w:rsidRPr="003637DA">
        <w:rPr>
          <w:rStyle w:val="normaltextrun"/>
          <w:rFonts w:ascii="Arial" w:hAnsi="Arial" w:cs="Arial"/>
        </w:rPr>
        <w:t> </w:t>
      </w:r>
      <w:r w:rsidR="00FE28A5" w:rsidRPr="003637DA">
        <w:rPr>
          <w:rStyle w:val="normaltextrun"/>
          <w:rFonts w:ascii="Arial" w:hAnsi="Arial" w:cs="Arial"/>
        </w:rPr>
        <w:t>            </w:t>
      </w:r>
      <w:proofErr w:type="spellStart"/>
      <w:r w:rsidRPr="003637DA">
        <w:rPr>
          <w:rStyle w:val="normaltextrun"/>
          <w:rFonts w:ascii="Arial" w:hAnsi="Arial" w:cs="Arial"/>
        </w:rPr>
        <w:t>Medium-Fidelity</w:t>
      </w:r>
      <w:proofErr w:type="spellEnd"/>
      <w:r w:rsidRPr="003637DA">
        <w:rPr>
          <w:rStyle w:val="normaltextrun"/>
          <w:rFonts w:ascii="Arial" w:hAnsi="Arial" w:cs="Arial"/>
        </w:rPr>
        <w:t xml:space="preserve"> </w:t>
      </w:r>
      <w:proofErr w:type="spellStart"/>
      <w:r w:rsidRPr="003637DA">
        <w:rPr>
          <w:rStyle w:val="normaltextrun"/>
          <w:rFonts w:ascii="Arial" w:hAnsi="Arial" w:cs="Arial"/>
        </w:rPr>
        <w:t>Prototyping</w:t>
      </w:r>
      <w:proofErr w:type="spellEnd"/>
    </w:p>
    <w:p w14:paraId="41677619" w14:textId="6FCE608C" w:rsidR="00E30FAB" w:rsidRPr="003637DA" w:rsidRDefault="00E30FAB" w:rsidP="00FE28A5">
      <w:pPr>
        <w:pStyle w:val="paragraph"/>
        <w:spacing w:before="240" w:beforeAutospacing="0" w:after="240" w:afterAutospacing="0"/>
        <w:jc w:val="both"/>
        <w:textAlignment w:val="baseline"/>
        <w:rPr>
          <w:rStyle w:val="normaltextrun"/>
          <w:rFonts w:ascii="Arial" w:hAnsi="Arial" w:cs="Arial"/>
        </w:rPr>
      </w:pPr>
      <w:proofErr w:type="spellStart"/>
      <w:r w:rsidRPr="003637DA">
        <w:rPr>
          <w:rStyle w:val="normaltextrun"/>
          <w:rFonts w:ascii="Arial" w:hAnsi="Arial" w:cs="Arial"/>
        </w:rPr>
        <w:t>Hi-Fi</w:t>
      </w:r>
      <w:proofErr w:type="spellEnd"/>
      <w:r w:rsidR="00FE28A5" w:rsidRPr="003637DA">
        <w:rPr>
          <w:rStyle w:val="normaltextrun"/>
          <w:rFonts w:ascii="Arial" w:hAnsi="Arial" w:cs="Arial"/>
        </w:rPr>
        <w:t> </w:t>
      </w:r>
      <w:r w:rsidR="00FE28A5" w:rsidRPr="003637DA">
        <w:rPr>
          <w:rStyle w:val="normaltextrun"/>
          <w:rFonts w:ascii="Arial" w:hAnsi="Arial" w:cs="Arial"/>
        </w:rPr>
        <w:t>            </w:t>
      </w:r>
      <w:r w:rsidRPr="003637DA">
        <w:rPr>
          <w:rStyle w:val="normaltextrun"/>
          <w:rFonts w:ascii="Arial" w:hAnsi="Arial" w:cs="Arial"/>
        </w:rPr>
        <w:t>High-</w:t>
      </w:r>
      <w:proofErr w:type="spellStart"/>
      <w:r w:rsidRPr="003637DA">
        <w:rPr>
          <w:rStyle w:val="normaltextrun"/>
          <w:rFonts w:ascii="Arial" w:hAnsi="Arial" w:cs="Arial"/>
        </w:rPr>
        <w:t>Fidelity</w:t>
      </w:r>
      <w:proofErr w:type="spellEnd"/>
      <w:r w:rsidRPr="003637DA">
        <w:rPr>
          <w:rStyle w:val="normaltextrun"/>
          <w:rFonts w:ascii="Arial" w:hAnsi="Arial" w:cs="Arial"/>
        </w:rPr>
        <w:t xml:space="preserve"> </w:t>
      </w:r>
      <w:proofErr w:type="spellStart"/>
      <w:r w:rsidRPr="003637DA">
        <w:rPr>
          <w:rStyle w:val="normaltextrun"/>
          <w:rFonts w:ascii="Arial" w:hAnsi="Arial" w:cs="Arial"/>
        </w:rPr>
        <w:t>Prototyping</w:t>
      </w:r>
      <w:proofErr w:type="spellEnd"/>
    </w:p>
    <w:p w14:paraId="392A6384" w14:textId="0CD3DF4C" w:rsidR="00E30FAB" w:rsidRPr="003637DA" w:rsidRDefault="00E30FAB" w:rsidP="00FE28A5">
      <w:pPr>
        <w:pStyle w:val="paragraph"/>
        <w:spacing w:before="240" w:beforeAutospacing="0" w:after="240" w:afterAutospacing="0"/>
        <w:jc w:val="both"/>
        <w:textAlignment w:val="baseline"/>
        <w:rPr>
          <w:rStyle w:val="normaltextrun"/>
          <w:rFonts w:ascii="Arial" w:hAnsi="Arial" w:cs="Arial"/>
          <w:lang w:val="en-US"/>
        </w:rPr>
      </w:pPr>
      <w:r w:rsidRPr="003637DA">
        <w:rPr>
          <w:rStyle w:val="normaltextrun"/>
          <w:rFonts w:ascii="Arial" w:hAnsi="Arial" w:cs="Arial"/>
          <w:lang w:val="en-US"/>
        </w:rPr>
        <w:t>FAQ</w:t>
      </w:r>
      <w:r w:rsidR="00FE28A5" w:rsidRPr="003637DA">
        <w:rPr>
          <w:rStyle w:val="normaltextrun"/>
          <w:rFonts w:ascii="Arial" w:hAnsi="Arial" w:cs="Arial"/>
        </w:rPr>
        <w:t> </w:t>
      </w:r>
      <w:r w:rsidR="00FE28A5" w:rsidRPr="003637DA">
        <w:rPr>
          <w:rStyle w:val="normaltextrun"/>
          <w:rFonts w:ascii="Arial" w:hAnsi="Arial" w:cs="Arial"/>
          <w:lang w:val="en-US"/>
        </w:rPr>
        <w:t>            </w:t>
      </w:r>
      <w:r w:rsidRPr="003637DA">
        <w:rPr>
          <w:rStyle w:val="normaltextrun"/>
          <w:rFonts w:ascii="Arial" w:hAnsi="Arial" w:cs="Arial"/>
          <w:lang w:val="en-US"/>
        </w:rPr>
        <w:t xml:space="preserve">Frequently Asked Questions </w:t>
      </w:r>
    </w:p>
    <w:p w14:paraId="2A388EE7" w14:textId="2BEE2EE6" w:rsidR="00E30FAB" w:rsidRPr="003637DA" w:rsidRDefault="00E30FAB" w:rsidP="00FE28A5">
      <w:pPr>
        <w:pStyle w:val="paragraph"/>
        <w:spacing w:before="240" w:beforeAutospacing="0" w:after="240" w:afterAutospacing="0"/>
        <w:jc w:val="both"/>
        <w:textAlignment w:val="baseline"/>
        <w:rPr>
          <w:rStyle w:val="normaltextrun"/>
          <w:rFonts w:ascii="Arial" w:hAnsi="Arial" w:cs="Arial"/>
          <w:lang w:val="en-US"/>
        </w:rPr>
      </w:pPr>
      <w:r w:rsidRPr="003637DA">
        <w:rPr>
          <w:rStyle w:val="normaltextrun"/>
          <w:rFonts w:ascii="Arial" w:hAnsi="Arial" w:cs="Arial"/>
          <w:lang w:val="en-US"/>
        </w:rPr>
        <w:t>EEE</w:t>
      </w:r>
      <w:r w:rsidR="00FE28A5" w:rsidRPr="003637DA">
        <w:rPr>
          <w:rStyle w:val="normaltextrun"/>
          <w:rFonts w:ascii="Arial" w:hAnsi="Arial" w:cs="Arial"/>
          <w:lang w:val="en-US"/>
        </w:rPr>
        <w:t>            </w:t>
      </w:r>
      <w:r w:rsidRPr="003637DA">
        <w:rPr>
          <w:rStyle w:val="normaltextrun"/>
          <w:rFonts w:ascii="Arial" w:hAnsi="Arial" w:cs="Arial"/>
          <w:lang w:val="en-US"/>
        </w:rPr>
        <w:t xml:space="preserve">Institute of Electrical and Electronics Engineers </w:t>
      </w:r>
    </w:p>
    <w:p w14:paraId="56CF067D" w14:textId="003B15CE" w:rsidR="00E30FAB" w:rsidRPr="003637DA" w:rsidRDefault="00E30FAB" w:rsidP="00FE28A5">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IMC</w:t>
      </w:r>
      <w:r w:rsidR="00FE28A5" w:rsidRPr="003637DA">
        <w:rPr>
          <w:rStyle w:val="normaltextrun"/>
          <w:rFonts w:ascii="Arial" w:hAnsi="Arial" w:cs="Arial"/>
        </w:rPr>
        <w:t> </w:t>
      </w:r>
      <w:r w:rsidR="00FE28A5" w:rsidRPr="003637DA">
        <w:rPr>
          <w:rStyle w:val="normaltextrun"/>
          <w:rFonts w:ascii="Arial" w:hAnsi="Arial" w:cs="Arial"/>
        </w:rPr>
        <w:t>            </w:t>
      </w:r>
      <w:r w:rsidRPr="003637DA">
        <w:rPr>
          <w:rStyle w:val="normaltextrun"/>
          <w:rFonts w:ascii="Arial" w:hAnsi="Arial" w:cs="Arial"/>
        </w:rPr>
        <w:t xml:space="preserve">Índice de Massa Corporal </w:t>
      </w:r>
    </w:p>
    <w:p w14:paraId="5F38C9B1" w14:textId="4E47061C" w:rsidR="00E30FAB" w:rsidRPr="003637DA" w:rsidRDefault="00E30FAB" w:rsidP="00FE28A5">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API</w:t>
      </w:r>
      <w:r w:rsidR="00FE28A5" w:rsidRPr="003637DA">
        <w:rPr>
          <w:rStyle w:val="normaltextrun"/>
          <w:rFonts w:ascii="Arial" w:hAnsi="Arial" w:cs="Arial"/>
        </w:rPr>
        <w:t> </w:t>
      </w:r>
      <w:r w:rsidR="00FE28A5" w:rsidRPr="003637DA">
        <w:rPr>
          <w:rStyle w:val="normaltextrun"/>
          <w:rFonts w:ascii="Arial" w:hAnsi="Arial" w:cs="Arial"/>
        </w:rPr>
        <w:t>            </w:t>
      </w:r>
      <w:proofErr w:type="spellStart"/>
      <w:r w:rsidRPr="003637DA">
        <w:rPr>
          <w:rStyle w:val="normaltextrun"/>
          <w:rFonts w:ascii="Arial" w:hAnsi="Arial" w:cs="Arial"/>
        </w:rPr>
        <w:t>Application</w:t>
      </w:r>
      <w:proofErr w:type="spellEnd"/>
      <w:r w:rsidRPr="003637DA">
        <w:rPr>
          <w:rStyle w:val="normaltextrun"/>
          <w:rFonts w:ascii="Arial" w:hAnsi="Arial" w:cs="Arial"/>
        </w:rPr>
        <w:t xml:space="preserve"> </w:t>
      </w:r>
      <w:proofErr w:type="spellStart"/>
      <w:r w:rsidRPr="003637DA">
        <w:rPr>
          <w:rStyle w:val="normaltextrun"/>
          <w:rFonts w:ascii="Arial" w:hAnsi="Arial" w:cs="Arial"/>
        </w:rPr>
        <w:t>Programming</w:t>
      </w:r>
      <w:proofErr w:type="spellEnd"/>
      <w:r w:rsidRPr="003637DA">
        <w:rPr>
          <w:rStyle w:val="normaltextrun"/>
          <w:rFonts w:ascii="Arial" w:hAnsi="Arial" w:cs="Arial"/>
        </w:rPr>
        <w:t xml:space="preserve"> Interface</w:t>
      </w:r>
    </w:p>
    <w:p w14:paraId="36DB0C3B" w14:textId="46FBC40A"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SMS</w:t>
      </w:r>
      <w:r w:rsidR="003637DA" w:rsidRPr="003637DA">
        <w:rPr>
          <w:rStyle w:val="normaltextrun"/>
          <w:rFonts w:ascii="Arial" w:hAnsi="Arial" w:cs="Arial"/>
        </w:rPr>
        <w:t> </w:t>
      </w:r>
      <w:r w:rsidR="003637DA" w:rsidRPr="003637DA">
        <w:rPr>
          <w:rStyle w:val="normaltextrun"/>
          <w:rFonts w:ascii="Arial" w:hAnsi="Arial" w:cs="Arial"/>
        </w:rPr>
        <w:t>           </w:t>
      </w:r>
      <w:r w:rsidRPr="003637DA">
        <w:rPr>
          <w:rStyle w:val="normaltextrun"/>
          <w:rFonts w:ascii="Arial" w:hAnsi="Arial" w:cs="Arial"/>
        </w:rPr>
        <w:t>Serviço de Mensagens Curtas</w:t>
      </w:r>
    </w:p>
    <w:p w14:paraId="0C71093B" w14:textId="76F09425"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RF</w:t>
      </w:r>
      <w:r w:rsidR="003637DA" w:rsidRPr="003637DA">
        <w:rPr>
          <w:rStyle w:val="normaltextrun"/>
          <w:rFonts w:ascii="Arial" w:hAnsi="Arial" w:cs="Arial"/>
        </w:rPr>
        <w:t> </w:t>
      </w:r>
      <w:r w:rsidR="003637DA" w:rsidRPr="003637DA">
        <w:rPr>
          <w:rStyle w:val="normaltextrun"/>
          <w:rFonts w:ascii="Arial" w:hAnsi="Arial" w:cs="Arial"/>
        </w:rPr>
        <w:t>           </w:t>
      </w:r>
      <w:r w:rsidRPr="003637DA">
        <w:rPr>
          <w:rStyle w:val="normaltextrun"/>
          <w:rFonts w:ascii="Arial" w:hAnsi="Arial" w:cs="Arial"/>
        </w:rPr>
        <w:t>Requisito Funcional</w:t>
      </w:r>
    </w:p>
    <w:p w14:paraId="677BCF15" w14:textId="5C8DC605"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RNF</w:t>
      </w:r>
      <w:r w:rsidR="003637DA" w:rsidRPr="003637DA">
        <w:rPr>
          <w:rStyle w:val="normaltextrun"/>
          <w:rFonts w:ascii="Arial" w:hAnsi="Arial" w:cs="Arial"/>
        </w:rPr>
        <w:t> </w:t>
      </w:r>
      <w:r w:rsidR="003637DA" w:rsidRPr="003637DA">
        <w:rPr>
          <w:rStyle w:val="normaltextrun"/>
          <w:rFonts w:ascii="Arial" w:hAnsi="Arial" w:cs="Arial"/>
        </w:rPr>
        <w:t>           </w:t>
      </w:r>
      <w:r w:rsidRPr="003637DA">
        <w:rPr>
          <w:rStyle w:val="normaltextrun"/>
          <w:rFonts w:ascii="Arial" w:hAnsi="Arial" w:cs="Arial"/>
        </w:rPr>
        <w:t>Requisito Não Funcional</w:t>
      </w:r>
    </w:p>
    <w:p w14:paraId="13C450BE" w14:textId="19FE5AAB"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rPr>
      </w:pPr>
      <w:proofErr w:type="spellStart"/>
      <w:r w:rsidRPr="003637DA">
        <w:rPr>
          <w:rStyle w:val="normaltextrun"/>
          <w:rFonts w:ascii="Arial" w:hAnsi="Arial" w:cs="Arial"/>
        </w:rPr>
        <w:t>Lo-Fi</w:t>
      </w:r>
      <w:proofErr w:type="spellEnd"/>
      <w:r w:rsidR="003637DA" w:rsidRPr="003637DA">
        <w:rPr>
          <w:rStyle w:val="normaltextrun"/>
          <w:rFonts w:ascii="Arial" w:hAnsi="Arial" w:cs="Arial"/>
        </w:rPr>
        <w:t> </w:t>
      </w:r>
      <w:r w:rsidR="003637DA" w:rsidRPr="003637DA">
        <w:rPr>
          <w:rStyle w:val="normaltextrun"/>
          <w:rFonts w:ascii="Arial" w:hAnsi="Arial" w:cs="Arial"/>
        </w:rPr>
        <w:t>           </w:t>
      </w:r>
      <w:proofErr w:type="spellStart"/>
      <w:r w:rsidRPr="003637DA">
        <w:rPr>
          <w:rStyle w:val="normaltextrun"/>
          <w:rFonts w:ascii="Arial" w:hAnsi="Arial" w:cs="Arial"/>
        </w:rPr>
        <w:t>Low-Fidelity</w:t>
      </w:r>
      <w:proofErr w:type="spellEnd"/>
      <w:r w:rsidRPr="003637DA">
        <w:rPr>
          <w:rStyle w:val="normaltextrun"/>
          <w:rFonts w:ascii="Arial" w:hAnsi="Arial" w:cs="Arial"/>
        </w:rPr>
        <w:t xml:space="preserve"> </w:t>
      </w:r>
    </w:p>
    <w:p w14:paraId="6D5A4304" w14:textId="719270CD"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lang w:val="en-US"/>
        </w:rPr>
      </w:pPr>
      <w:r w:rsidRPr="003637DA">
        <w:rPr>
          <w:rStyle w:val="normaltextrun"/>
          <w:rFonts w:ascii="Arial" w:hAnsi="Arial" w:cs="Arial"/>
          <w:lang w:val="en-US"/>
        </w:rPr>
        <w:t>Mid-Fi</w:t>
      </w:r>
      <w:r w:rsidR="003637DA" w:rsidRPr="003637DA">
        <w:rPr>
          <w:rStyle w:val="normaltextrun"/>
          <w:rFonts w:ascii="Arial" w:hAnsi="Arial" w:cs="Arial"/>
        </w:rPr>
        <w:t> </w:t>
      </w:r>
      <w:r w:rsidR="003637DA" w:rsidRPr="003637DA">
        <w:rPr>
          <w:rStyle w:val="normaltextrun"/>
          <w:rFonts w:ascii="Arial" w:hAnsi="Arial" w:cs="Arial"/>
          <w:lang w:val="en-US"/>
        </w:rPr>
        <w:t>           </w:t>
      </w:r>
      <w:r w:rsidRPr="003637DA">
        <w:rPr>
          <w:rStyle w:val="normaltextrun"/>
          <w:rFonts w:ascii="Arial" w:hAnsi="Arial" w:cs="Arial"/>
          <w:lang w:val="en-US"/>
        </w:rPr>
        <w:t xml:space="preserve">Medium-Fidelity </w:t>
      </w:r>
    </w:p>
    <w:p w14:paraId="3AC9E0EC" w14:textId="13C4D911"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lang w:val="en-US"/>
        </w:rPr>
      </w:pPr>
      <w:r w:rsidRPr="003637DA">
        <w:rPr>
          <w:rStyle w:val="normaltextrun"/>
          <w:rFonts w:ascii="Arial" w:hAnsi="Arial" w:cs="Arial"/>
          <w:lang w:val="en-US"/>
        </w:rPr>
        <w:t>Hi-Fi</w:t>
      </w:r>
      <w:r w:rsidR="003637DA" w:rsidRPr="003637DA">
        <w:rPr>
          <w:rStyle w:val="normaltextrun"/>
          <w:rFonts w:ascii="Arial" w:hAnsi="Arial" w:cs="Arial"/>
        </w:rPr>
        <w:t> </w:t>
      </w:r>
      <w:r w:rsidR="003637DA" w:rsidRPr="003637DA">
        <w:rPr>
          <w:rStyle w:val="normaltextrun"/>
          <w:rFonts w:ascii="Arial" w:hAnsi="Arial" w:cs="Arial"/>
          <w:lang w:val="en-US"/>
        </w:rPr>
        <w:t>           </w:t>
      </w:r>
      <w:r w:rsidRPr="003637DA">
        <w:rPr>
          <w:rStyle w:val="normaltextrun"/>
          <w:rFonts w:ascii="Arial" w:hAnsi="Arial" w:cs="Arial"/>
          <w:lang w:val="en-US"/>
        </w:rPr>
        <w:t xml:space="preserve">High-Fidelity </w:t>
      </w:r>
    </w:p>
    <w:p w14:paraId="6DC689EF" w14:textId="7E342CCB"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ER</w:t>
      </w:r>
      <w:r w:rsidR="003637DA" w:rsidRPr="003637DA">
        <w:rPr>
          <w:rStyle w:val="normaltextrun"/>
          <w:rFonts w:ascii="Arial" w:hAnsi="Arial" w:cs="Arial"/>
        </w:rPr>
        <w:t> </w:t>
      </w:r>
      <w:r w:rsidR="003637DA" w:rsidRPr="003637DA">
        <w:rPr>
          <w:rStyle w:val="normaltextrun"/>
          <w:rFonts w:ascii="Arial" w:hAnsi="Arial" w:cs="Arial"/>
        </w:rPr>
        <w:t>           </w:t>
      </w:r>
      <w:r w:rsidRPr="003637DA">
        <w:rPr>
          <w:rStyle w:val="normaltextrun"/>
          <w:rFonts w:ascii="Arial" w:hAnsi="Arial" w:cs="Arial"/>
        </w:rPr>
        <w:t>Entidade-Relacionamento</w:t>
      </w:r>
    </w:p>
    <w:p w14:paraId="74A68B9C" w14:textId="081A9D67"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lastRenderedPageBreak/>
        <w:t>MER</w:t>
      </w:r>
      <w:r w:rsidR="003637DA" w:rsidRPr="003637DA">
        <w:rPr>
          <w:rStyle w:val="normaltextrun"/>
          <w:rFonts w:ascii="Arial" w:hAnsi="Arial" w:cs="Arial"/>
        </w:rPr>
        <w:t> </w:t>
      </w:r>
      <w:r w:rsidR="003637DA" w:rsidRPr="003637DA">
        <w:rPr>
          <w:rStyle w:val="normaltextrun"/>
          <w:rFonts w:ascii="Arial" w:hAnsi="Arial" w:cs="Arial"/>
        </w:rPr>
        <w:t>           </w:t>
      </w:r>
      <w:r w:rsidRPr="003637DA">
        <w:rPr>
          <w:rStyle w:val="normaltextrun"/>
          <w:rFonts w:ascii="Arial" w:hAnsi="Arial" w:cs="Arial"/>
        </w:rPr>
        <w:t>Modelo Entidade-Relacionamento</w:t>
      </w:r>
    </w:p>
    <w:p w14:paraId="3446CE31" w14:textId="1143BE28"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DER</w:t>
      </w:r>
      <w:r w:rsidR="003637DA" w:rsidRPr="003637DA">
        <w:rPr>
          <w:rStyle w:val="normaltextrun"/>
          <w:rFonts w:ascii="Arial" w:hAnsi="Arial" w:cs="Arial"/>
        </w:rPr>
        <w:t> </w:t>
      </w:r>
      <w:r w:rsidR="003637DA" w:rsidRPr="003637DA">
        <w:rPr>
          <w:rStyle w:val="normaltextrun"/>
          <w:rFonts w:ascii="Arial" w:hAnsi="Arial" w:cs="Arial"/>
        </w:rPr>
        <w:t>           </w:t>
      </w:r>
      <w:r w:rsidRPr="003637DA">
        <w:rPr>
          <w:rStyle w:val="normaltextrun"/>
          <w:rFonts w:ascii="Arial" w:hAnsi="Arial" w:cs="Arial"/>
        </w:rPr>
        <w:t>Diagrama Entidade-Relacionamento</w:t>
      </w:r>
    </w:p>
    <w:p w14:paraId="1B6104A5" w14:textId="15C164B6"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SGBD</w:t>
      </w:r>
      <w:r w:rsidR="003637DA" w:rsidRPr="00FE28A5">
        <w:rPr>
          <w:rStyle w:val="normaltextrun"/>
          <w:rFonts w:ascii="Arial" w:hAnsi="Arial" w:cs="Arial"/>
        </w:rPr>
        <w:t> </w:t>
      </w:r>
      <w:r w:rsidR="003637DA" w:rsidRPr="00FE28A5">
        <w:rPr>
          <w:rStyle w:val="normaltextrun"/>
          <w:rFonts w:ascii="Arial" w:hAnsi="Arial" w:cs="Arial"/>
        </w:rPr>
        <w:t>           </w:t>
      </w:r>
      <w:r w:rsidRPr="003637DA">
        <w:rPr>
          <w:rStyle w:val="normaltextrun"/>
          <w:rFonts w:ascii="Arial" w:hAnsi="Arial" w:cs="Arial"/>
        </w:rPr>
        <w:t>Sistema de Gerenciamento de Banco de Dados</w:t>
      </w:r>
    </w:p>
    <w:p w14:paraId="73FBF56C" w14:textId="6E790DA2"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 xml:space="preserve">ROI </w:t>
      </w:r>
      <w:r w:rsidR="003637DA" w:rsidRPr="00FE28A5">
        <w:rPr>
          <w:rStyle w:val="normaltextrun"/>
          <w:rFonts w:ascii="Arial" w:hAnsi="Arial" w:cs="Arial"/>
        </w:rPr>
        <w:t> </w:t>
      </w:r>
      <w:r w:rsidR="003637DA" w:rsidRPr="00FE28A5">
        <w:rPr>
          <w:rStyle w:val="normaltextrun"/>
          <w:rFonts w:ascii="Arial" w:hAnsi="Arial" w:cs="Arial"/>
        </w:rPr>
        <w:t>           </w:t>
      </w:r>
      <w:r w:rsidRPr="003637DA">
        <w:rPr>
          <w:rStyle w:val="normaltextrun"/>
          <w:rFonts w:ascii="Arial" w:hAnsi="Arial" w:cs="Arial"/>
        </w:rPr>
        <w:t>Retorno sobre o Investimento</w:t>
      </w:r>
    </w:p>
    <w:p w14:paraId="24031504" w14:textId="2179C5E7"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CI/CD</w:t>
      </w:r>
      <w:r w:rsidR="003637DA" w:rsidRPr="00FE28A5">
        <w:rPr>
          <w:rStyle w:val="normaltextrun"/>
          <w:rFonts w:ascii="Arial" w:hAnsi="Arial" w:cs="Arial"/>
        </w:rPr>
        <w:t> </w:t>
      </w:r>
      <w:r w:rsidR="003637DA" w:rsidRPr="00FE28A5">
        <w:rPr>
          <w:rStyle w:val="normaltextrun"/>
          <w:rFonts w:ascii="Arial" w:hAnsi="Arial" w:cs="Arial"/>
        </w:rPr>
        <w:t>           </w:t>
      </w:r>
      <w:proofErr w:type="spellStart"/>
      <w:r w:rsidRPr="003637DA">
        <w:rPr>
          <w:rStyle w:val="normaltextrun"/>
          <w:rFonts w:ascii="Arial" w:hAnsi="Arial" w:cs="Arial"/>
        </w:rPr>
        <w:t>Continuous</w:t>
      </w:r>
      <w:proofErr w:type="spellEnd"/>
      <w:r w:rsidRPr="003637DA">
        <w:rPr>
          <w:rStyle w:val="normaltextrun"/>
          <w:rFonts w:ascii="Arial" w:hAnsi="Arial" w:cs="Arial"/>
        </w:rPr>
        <w:t xml:space="preserve"> </w:t>
      </w:r>
      <w:proofErr w:type="spellStart"/>
      <w:r w:rsidRPr="003637DA">
        <w:rPr>
          <w:rStyle w:val="normaltextrun"/>
          <w:rFonts w:ascii="Arial" w:hAnsi="Arial" w:cs="Arial"/>
        </w:rPr>
        <w:t>Integration</w:t>
      </w:r>
      <w:proofErr w:type="spellEnd"/>
      <w:r w:rsidRPr="003637DA">
        <w:rPr>
          <w:rStyle w:val="normaltextrun"/>
          <w:rFonts w:ascii="Arial" w:hAnsi="Arial" w:cs="Arial"/>
        </w:rPr>
        <w:t xml:space="preserve"> / </w:t>
      </w:r>
      <w:proofErr w:type="spellStart"/>
      <w:r w:rsidRPr="003637DA">
        <w:rPr>
          <w:rStyle w:val="normaltextrun"/>
          <w:rFonts w:ascii="Arial" w:hAnsi="Arial" w:cs="Arial"/>
        </w:rPr>
        <w:t>Continuous</w:t>
      </w:r>
      <w:proofErr w:type="spellEnd"/>
      <w:r w:rsidRPr="003637DA">
        <w:rPr>
          <w:rStyle w:val="normaltextrun"/>
          <w:rFonts w:ascii="Arial" w:hAnsi="Arial" w:cs="Arial"/>
        </w:rPr>
        <w:t xml:space="preserve"> Delivery</w:t>
      </w:r>
    </w:p>
    <w:p w14:paraId="2549F9C5" w14:textId="5F0BCD47"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IHC</w:t>
      </w:r>
      <w:r w:rsidR="003637DA" w:rsidRPr="003637DA">
        <w:rPr>
          <w:rStyle w:val="normaltextrun"/>
          <w:rFonts w:ascii="Arial" w:hAnsi="Arial" w:cs="Arial"/>
        </w:rPr>
        <w:t> </w:t>
      </w:r>
      <w:r w:rsidR="003637DA" w:rsidRPr="003637DA">
        <w:rPr>
          <w:rStyle w:val="normaltextrun"/>
          <w:rFonts w:ascii="Arial" w:hAnsi="Arial" w:cs="Arial"/>
        </w:rPr>
        <w:t>           </w:t>
      </w:r>
      <w:r w:rsidRPr="003637DA">
        <w:rPr>
          <w:rStyle w:val="normaltextrun"/>
          <w:rFonts w:ascii="Arial" w:hAnsi="Arial" w:cs="Arial"/>
        </w:rPr>
        <w:t>Interação Humano-Computador</w:t>
      </w:r>
    </w:p>
    <w:p w14:paraId="21FFC0B4" w14:textId="1B65DF42"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TCC</w:t>
      </w:r>
      <w:r w:rsidR="003637DA" w:rsidRPr="003637DA">
        <w:rPr>
          <w:rStyle w:val="normaltextrun"/>
          <w:rFonts w:ascii="Arial" w:hAnsi="Arial" w:cs="Arial"/>
        </w:rPr>
        <w:t> </w:t>
      </w:r>
      <w:r w:rsidR="003637DA" w:rsidRPr="003637DA">
        <w:rPr>
          <w:rStyle w:val="normaltextrun"/>
          <w:rFonts w:ascii="Arial" w:hAnsi="Arial" w:cs="Arial"/>
        </w:rPr>
        <w:t>           </w:t>
      </w:r>
      <w:r w:rsidRPr="003637DA">
        <w:rPr>
          <w:rStyle w:val="normaltextrun"/>
          <w:rFonts w:ascii="Arial" w:hAnsi="Arial" w:cs="Arial"/>
        </w:rPr>
        <w:t>Trabalho de Conclusão de Curso</w:t>
      </w:r>
    </w:p>
    <w:p w14:paraId="6B906D77" w14:textId="2297CA94"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PT</w:t>
      </w:r>
      <w:r w:rsidR="003637DA" w:rsidRPr="003637DA">
        <w:rPr>
          <w:rStyle w:val="normaltextrun"/>
          <w:rFonts w:ascii="Arial" w:hAnsi="Arial" w:cs="Arial"/>
        </w:rPr>
        <w:t> </w:t>
      </w:r>
      <w:r w:rsidR="003637DA" w:rsidRPr="003637DA">
        <w:rPr>
          <w:rStyle w:val="normaltextrun"/>
          <w:rFonts w:ascii="Arial" w:hAnsi="Arial" w:cs="Arial"/>
        </w:rPr>
        <w:t>           </w:t>
      </w:r>
      <w:proofErr w:type="spellStart"/>
      <w:r w:rsidRPr="003637DA">
        <w:rPr>
          <w:rStyle w:val="normaltextrun"/>
          <w:rFonts w:ascii="Arial" w:hAnsi="Arial" w:cs="Arial"/>
        </w:rPr>
        <w:t>Personal</w:t>
      </w:r>
      <w:proofErr w:type="spellEnd"/>
      <w:r w:rsidRPr="003637DA">
        <w:rPr>
          <w:rStyle w:val="normaltextrun"/>
          <w:rFonts w:ascii="Arial" w:hAnsi="Arial" w:cs="Arial"/>
        </w:rPr>
        <w:t xml:space="preserve"> </w:t>
      </w:r>
      <w:proofErr w:type="spellStart"/>
      <w:r w:rsidRPr="003637DA">
        <w:rPr>
          <w:rStyle w:val="normaltextrun"/>
          <w:rFonts w:ascii="Arial" w:hAnsi="Arial" w:cs="Arial"/>
        </w:rPr>
        <w:t>Trainer</w:t>
      </w:r>
      <w:proofErr w:type="spellEnd"/>
    </w:p>
    <w:p w14:paraId="1EC4514A" w14:textId="1FD63C3F"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ACAD</w:t>
      </w:r>
      <w:r w:rsidR="003637DA" w:rsidRPr="003637DA">
        <w:rPr>
          <w:rStyle w:val="normaltextrun"/>
          <w:rFonts w:ascii="Arial" w:hAnsi="Arial" w:cs="Arial"/>
        </w:rPr>
        <w:t> </w:t>
      </w:r>
      <w:r w:rsidR="003637DA" w:rsidRPr="003637DA">
        <w:rPr>
          <w:rStyle w:val="normaltextrun"/>
          <w:rFonts w:ascii="Arial" w:hAnsi="Arial" w:cs="Arial"/>
        </w:rPr>
        <w:t>           </w:t>
      </w:r>
      <w:r w:rsidRPr="003637DA">
        <w:rPr>
          <w:rStyle w:val="normaltextrun"/>
          <w:rFonts w:ascii="Arial" w:hAnsi="Arial" w:cs="Arial"/>
        </w:rPr>
        <w:t>Associação Brasileira de Academias</w:t>
      </w:r>
    </w:p>
    <w:p w14:paraId="6C6F3C74" w14:textId="7F8F040D"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IHRSA</w:t>
      </w:r>
      <w:r w:rsidR="003637DA" w:rsidRPr="003637DA">
        <w:rPr>
          <w:rStyle w:val="normaltextrun"/>
          <w:rFonts w:ascii="Arial" w:hAnsi="Arial" w:cs="Arial"/>
        </w:rPr>
        <w:t> </w:t>
      </w:r>
      <w:r w:rsidR="003637DA" w:rsidRPr="003637DA">
        <w:rPr>
          <w:rStyle w:val="normaltextrun"/>
          <w:rFonts w:ascii="Arial" w:hAnsi="Arial" w:cs="Arial"/>
        </w:rPr>
        <w:t>           </w:t>
      </w:r>
      <w:proofErr w:type="spellStart"/>
      <w:r w:rsidRPr="003637DA">
        <w:rPr>
          <w:rStyle w:val="normaltextrun"/>
          <w:rFonts w:ascii="Arial" w:hAnsi="Arial" w:cs="Arial"/>
        </w:rPr>
        <w:t>International</w:t>
      </w:r>
      <w:proofErr w:type="spellEnd"/>
      <w:r w:rsidRPr="003637DA">
        <w:rPr>
          <w:rStyle w:val="normaltextrun"/>
          <w:rFonts w:ascii="Arial" w:hAnsi="Arial" w:cs="Arial"/>
        </w:rPr>
        <w:t xml:space="preserve"> Health, </w:t>
      </w:r>
      <w:proofErr w:type="spellStart"/>
      <w:r w:rsidRPr="003637DA">
        <w:rPr>
          <w:rStyle w:val="normaltextrun"/>
          <w:rFonts w:ascii="Arial" w:hAnsi="Arial" w:cs="Arial"/>
        </w:rPr>
        <w:t>Racquet</w:t>
      </w:r>
      <w:proofErr w:type="spellEnd"/>
      <w:r w:rsidRPr="003637DA">
        <w:rPr>
          <w:rStyle w:val="normaltextrun"/>
          <w:rFonts w:ascii="Arial" w:hAnsi="Arial" w:cs="Arial"/>
        </w:rPr>
        <w:t xml:space="preserve"> &amp; </w:t>
      </w:r>
      <w:proofErr w:type="spellStart"/>
      <w:r w:rsidRPr="003637DA">
        <w:rPr>
          <w:rStyle w:val="normaltextrun"/>
          <w:rFonts w:ascii="Arial" w:hAnsi="Arial" w:cs="Arial"/>
        </w:rPr>
        <w:t>Sportsclub</w:t>
      </w:r>
      <w:proofErr w:type="spellEnd"/>
      <w:r w:rsidRPr="003637DA">
        <w:rPr>
          <w:rStyle w:val="normaltextrun"/>
          <w:rFonts w:ascii="Arial" w:hAnsi="Arial" w:cs="Arial"/>
        </w:rPr>
        <w:t xml:space="preserve"> </w:t>
      </w:r>
      <w:proofErr w:type="spellStart"/>
      <w:r w:rsidRPr="003637DA">
        <w:rPr>
          <w:rStyle w:val="normaltextrun"/>
          <w:rFonts w:ascii="Arial" w:hAnsi="Arial" w:cs="Arial"/>
        </w:rPr>
        <w:t>Association</w:t>
      </w:r>
      <w:proofErr w:type="spellEnd"/>
    </w:p>
    <w:p w14:paraId="026F0D4E" w14:textId="495B7656"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SEBRAE</w:t>
      </w:r>
      <w:r w:rsidR="003637DA" w:rsidRPr="003637DA">
        <w:rPr>
          <w:rStyle w:val="normaltextrun"/>
          <w:rFonts w:ascii="Arial" w:hAnsi="Arial" w:cs="Arial"/>
        </w:rPr>
        <w:t> </w:t>
      </w:r>
      <w:r w:rsidR="003637DA" w:rsidRPr="003637DA">
        <w:rPr>
          <w:rStyle w:val="normaltextrun"/>
          <w:rFonts w:ascii="Arial" w:hAnsi="Arial" w:cs="Arial"/>
        </w:rPr>
        <w:t>           </w:t>
      </w:r>
      <w:r w:rsidRPr="003637DA">
        <w:rPr>
          <w:rStyle w:val="normaltextrun"/>
          <w:rFonts w:ascii="Arial" w:hAnsi="Arial" w:cs="Arial"/>
        </w:rPr>
        <w:t>Serviço Brasileiro de Apoio às Micro e Pequenas Empresas</w:t>
      </w:r>
    </w:p>
    <w:p w14:paraId="795E10D2" w14:textId="6314F007"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lang w:val="en-US"/>
        </w:rPr>
      </w:pPr>
      <w:r w:rsidRPr="003637DA">
        <w:rPr>
          <w:rStyle w:val="normaltextrun"/>
          <w:rFonts w:ascii="Arial" w:hAnsi="Arial" w:cs="Arial"/>
          <w:lang w:val="en-US"/>
        </w:rPr>
        <w:t>HFA</w:t>
      </w:r>
      <w:r w:rsidR="003637DA" w:rsidRPr="003637DA">
        <w:rPr>
          <w:rStyle w:val="normaltextrun"/>
          <w:rFonts w:ascii="Arial" w:hAnsi="Arial" w:cs="Arial"/>
        </w:rPr>
        <w:t> </w:t>
      </w:r>
      <w:r w:rsidR="003637DA" w:rsidRPr="003637DA">
        <w:rPr>
          <w:rStyle w:val="normaltextrun"/>
          <w:rFonts w:ascii="Arial" w:hAnsi="Arial" w:cs="Arial"/>
          <w:lang w:val="en-US"/>
        </w:rPr>
        <w:t>           </w:t>
      </w:r>
      <w:r w:rsidRPr="003637DA">
        <w:rPr>
          <w:rStyle w:val="normaltextrun"/>
          <w:rFonts w:ascii="Arial" w:hAnsi="Arial" w:cs="Arial"/>
          <w:lang w:val="en-US"/>
        </w:rPr>
        <w:t>Health &amp; Fitness Association</w:t>
      </w:r>
    </w:p>
    <w:p w14:paraId="28B83DEE" w14:textId="3BEB9F16"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lang w:val="en-US"/>
        </w:rPr>
      </w:pPr>
      <w:r w:rsidRPr="003637DA">
        <w:rPr>
          <w:rStyle w:val="normaltextrun"/>
          <w:rFonts w:ascii="Arial" w:hAnsi="Arial" w:cs="Arial"/>
          <w:lang w:val="en-US"/>
        </w:rPr>
        <w:t>SQL</w:t>
      </w:r>
      <w:r w:rsidR="003637DA" w:rsidRPr="003637DA">
        <w:rPr>
          <w:rStyle w:val="normaltextrun"/>
          <w:rFonts w:ascii="Arial" w:hAnsi="Arial" w:cs="Arial"/>
        </w:rPr>
        <w:t> </w:t>
      </w:r>
      <w:r w:rsidR="003637DA" w:rsidRPr="003637DA">
        <w:rPr>
          <w:rStyle w:val="normaltextrun"/>
          <w:rFonts w:ascii="Arial" w:hAnsi="Arial" w:cs="Arial"/>
          <w:lang w:val="en-US"/>
        </w:rPr>
        <w:t>           </w:t>
      </w:r>
      <w:r w:rsidRPr="003637DA">
        <w:rPr>
          <w:rStyle w:val="normaltextrun"/>
          <w:rFonts w:ascii="Arial" w:hAnsi="Arial" w:cs="Arial"/>
          <w:lang w:val="en-US"/>
        </w:rPr>
        <w:t>Structured Query Language</w:t>
      </w:r>
    </w:p>
    <w:p w14:paraId="3F2CA4C2" w14:textId="71BD06CD"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MySQL</w:t>
      </w:r>
      <w:r w:rsidR="003637DA" w:rsidRPr="003637DA">
        <w:rPr>
          <w:rStyle w:val="normaltextrun"/>
          <w:rFonts w:ascii="Arial" w:hAnsi="Arial" w:cs="Arial"/>
        </w:rPr>
        <w:t> </w:t>
      </w:r>
      <w:r w:rsidR="003637DA" w:rsidRPr="003637DA">
        <w:rPr>
          <w:rStyle w:val="normaltextrun"/>
          <w:rFonts w:ascii="Arial" w:hAnsi="Arial" w:cs="Arial"/>
        </w:rPr>
        <w:t>           </w:t>
      </w:r>
      <w:r w:rsidRPr="003637DA">
        <w:rPr>
          <w:rStyle w:val="normaltextrun"/>
          <w:rFonts w:ascii="Arial" w:hAnsi="Arial" w:cs="Arial"/>
        </w:rPr>
        <w:t>Sistema de Gerenciamento de Banco de Dados Relacional</w:t>
      </w:r>
    </w:p>
    <w:p w14:paraId="2EB98364" w14:textId="3915A00E"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PostgreSQL</w:t>
      </w:r>
      <w:r w:rsidR="003637DA" w:rsidRPr="003637DA">
        <w:rPr>
          <w:rStyle w:val="normaltextrun"/>
          <w:rFonts w:ascii="Arial" w:hAnsi="Arial" w:cs="Arial"/>
        </w:rPr>
        <w:t> </w:t>
      </w:r>
      <w:r w:rsidR="003637DA" w:rsidRPr="003637DA">
        <w:rPr>
          <w:rStyle w:val="normaltextrun"/>
          <w:rFonts w:ascii="Arial" w:hAnsi="Arial" w:cs="Arial"/>
        </w:rPr>
        <w:t>           </w:t>
      </w:r>
      <w:r w:rsidRPr="003637DA">
        <w:rPr>
          <w:rStyle w:val="normaltextrun"/>
          <w:rFonts w:ascii="Arial" w:hAnsi="Arial" w:cs="Arial"/>
        </w:rPr>
        <w:t>Sistema de Gerenciamento de Banco de Dados Relacional</w:t>
      </w:r>
    </w:p>
    <w:p w14:paraId="1DF24FCC" w14:textId="6833D195" w:rsidR="00891ECA" w:rsidRPr="003637DA" w:rsidRDefault="00891ECA" w:rsidP="00891ECA">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i</w:t>
      </w:r>
      <w:r w:rsidRPr="003637DA">
        <w:rPr>
          <w:rStyle w:val="normaltextrun"/>
          <w:rFonts w:ascii="Arial" w:hAnsi="Arial" w:cs="Arial"/>
        </w:rPr>
        <w:t>OS</w:t>
      </w:r>
      <w:r w:rsidR="003637DA" w:rsidRPr="003637DA">
        <w:rPr>
          <w:rStyle w:val="normaltextrun"/>
          <w:rFonts w:ascii="Arial" w:hAnsi="Arial" w:cs="Arial"/>
        </w:rPr>
        <w:t> </w:t>
      </w:r>
      <w:r w:rsidR="003637DA" w:rsidRPr="003637DA">
        <w:rPr>
          <w:rStyle w:val="normaltextrun"/>
          <w:rFonts w:ascii="Arial" w:hAnsi="Arial" w:cs="Arial"/>
        </w:rPr>
        <w:t>           </w:t>
      </w:r>
      <w:r w:rsidRPr="003637DA">
        <w:rPr>
          <w:rStyle w:val="normaltextrun"/>
          <w:rFonts w:ascii="Arial" w:hAnsi="Arial" w:cs="Arial"/>
        </w:rPr>
        <w:t>Sistema Operacional da Apple</w:t>
      </w:r>
    </w:p>
    <w:p w14:paraId="73EC0EFC" w14:textId="10524007" w:rsidR="003637DA" w:rsidRDefault="00891ECA" w:rsidP="00891ECA">
      <w:pPr>
        <w:pStyle w:val="paragraph"/>
        <w:spacing w:before="240" w:beforeAutospacing="0" w:after="240" w:afterAutospacing="0"/>
        <w:jc w:val="both"/>
        <w:textAlignment w:val="baseline"/>
        <w:rPr>
          <w:rStyle w:val="normaltextrun"/>
          <w:rFonts w:ascii="Arial" w:hAnsi="Arial" w:cs="Arial"/>
        </w:rPr>
      </w:pPr>
      <w:r w:rsidRPr="003637DA">
        <w:rPr>
          <w:rStyle w:val="normaltextrun"/>
          <w:rFonts w:ascii="Arial" w:hAnsi="Arial" w:cs="Arial"/>
        </w:rPr>
        <w:t xml:space="preserve">VS </w:t>
      </w:r>
      <w:proofErr w:type="spellStart"/>
      <w:r w:rsidRPr="003637DA">
        <w:rPr>
          <w:rStyle w:val="normaltextrun"/>
          <w:rFonts w:ascii="Arial" w:hAnsi="Arial" w:cs="Arial"/>
        </w:rPr>
        <w:t>Code</w:t>
      </w:r>
      <w:proofErr w:type="spellEnd"/>
      <w:r w:rsidR="003637DA" w:rsidRPr="003637DA">
        <w:rPr>
          <w:rStyle w:val="normaltextrun"/>
          <w:rFonts w:ascii="Arial" w:hAnsi="Arial" w:cs="Arial"/>
        </w:rPr>
        <w:t> </w:t>
      </w:r>
      <w:r w:rsidR="003637DA" w:rsidRPr="003637DA">
        <w:rPr>
          <w:rStyle w:val="normaltextrun"/>
          <w:rFonts w:ascii="Arial" w:hAnsi="Arial" w:cs="Arial"/>
        </w:rPr>
        <w:t>           </w:t>
      </w:r>
      <w:r w:rsidRPr="003637DA">
        <w:rPr>
          <w:rStyle w:val="normaltextrun"/>
          <w:rFonts w:ascii="Arial" w:hAnsi="Arial" w:cs="Arial"/>
        </w:rPr>
        <w:t xml:space="preserve">Visual Studio </w:t>
      </w:r>
      <w:proofErr w:type="spellStart"/>
      <w:r w:rsidRPr="003637DA">
        <w:rPr>
          <w:rStyle w:val="normaltextrun"/>
          <w:rFonts w:ascii="Arial" w:hAnsi="Arial" w:cs="Arial"/>
        </w:rPr>
        <w:t>Code</w:t>
      </w:r>
      <w:proofErr w:type="spellEnd"/>
    </w:p>
    <w:p w14:paraId="404E20EF" w14:textId="7C963316" w:rsidR="00891ECA" w:rsidRPr="003637DA" w:rsidRDefault="003637DA" w:rsidP="003637DA">
      <w:pPr>
        <w:rPr>
          <w:rStyle w:val="normaltextrun"/>
          <w:rFonts w:eastAsia="Times New Roman" w:cs="Arial"/>
          <w:kern w:val="0"/>
          <w14:ligatures w14:val="none"/>
        </w:rPr>
      </w:pPr>
      <w:r>
        <w:rPr>
          <w:rStyle w:val="normaltextrun"/>
          <w:rFonts w:cs="Arial"/>
        </w:rPr>
        <w:br w:type="page"/>
      </w:r>
    </w:p>
    <w:p w14:paraId="4C735296" w14:textId="77777777" w:rsidR="00E30FAB" w:rsidRPr="00E30FAB" w:rsidRDefault="00E30FAB" w:rsidP="00E30FAB">
      <w:pPr>
        <w:jc w:val="center"/>
        <w:rPr>
          <w:rFonts w:eastAsia="Times New Roman" w:cs="Arial"/>
          <w:b/>
          <w:bCs/>
          <w:kern w:val="0"/>
          <w:sz w:val="32"/>
          <w:szCs w:val="32"/>
          <w14:ligatures w14:val="none"/>
        </w:rPr>
      </w:pPr>
    </w:p>
    <w:p w14:paraId="47FE40DD" w14:textId="3E97646A" w:rsidR="0044195C" w:rsidRPr="002765FB" w:rsidRDefault="002765FB" w:rsidP="002765FB">
      <w:pPr>
        <w:spacing w:line="240" w:lineRule="auto"/>
        <w:jc w:val="center"/>
        <w:rPr>
          <w:rFonts w:eastAsia="Arial" w:cs="Arial"/>
          <w:b/>
          <w:bCs/>
          <w:sz w:val="32"/>
          <w:szCs w:val="32"/>
        </w:rPr>
      </w:pPr>
      <w:r w:rsidRPr="002765FB">
        <w:rPr>
          <w:rFonts w:eastAsia="Arial" w:cs="Arial"/>
          <w:b/>
          <w:bCs/>
          <w:sz w:val="32"/>
          <w:szCs w:val="32"/>
        </w:rPr>
        <w:t>Sumário</w:t>
      </w:r>
    </w:p>
    <w:sdt>
      <w:sdtPr>
        <w:id w:val="1258847072"/>
        <w:docPartObj>
          <w:docPartGallery w:val="Table of Contents"/>
          <w:docPartUnique/>
        </w:docPartObj>
      </w:sdtPr>
      <w:sdtEndPr>
        <w:rPr>
          <w:b w:val="0"/>
          <w:bCs w:val="0"/>
          <w:noProof w:val="0"/>
        </w:rPr>
      </w:sdtEndPr>
      <w:sdtContent>
        <w:p w14:paraId="7D5C2E23" w14:textId="5B05DD99" w:rsidR="008067E3" w:rsidRDefault="00050D88">
          <w:pPr>
            <w:pStyle w:val="Sumrio1"/>
            <w:rPr>
              <w:rFonts w:asciiTheme="minorHAnsi" w:hAnsiTheme="minorHAnsi"/>
              <w:b w:val="0"/>
              <w:bCs w:val="0"/>
              <w:kern w:val="0"/>
              <w:sz w:val="22"/>
              <w:szCs w:val="22"/>
              <w14:ligatures w14:val="none"/>
            </w:rPr>
          </w:pPr>
          <w:r>
            <w:fldChar w:fldCharType="begin"/>
          </w:r>
          <w:r w:rsidR="0CC0F0A8">
            <w:instrText>TOC \o "1-3" \z \u \h</w:instrText>
          </w:r>
          <w:r>
            <w:fldChar w:fldCharType="separate"/>
          </w:r>
          <w:hyperlink w:anchor="_Toc215257642" w:history="1">
            <w:r w:rsidR="008067E3" w:rsidRPr="0069456B">
              <w:rPr>
                <w:rStyle w:val="Hyperlink"/>
              </w:rPr>
              <w:t>1. Introdução</w:t>
            </w:r>
            <w:r w:rsidR="008067E3">
              <w:rPr>
                <w:webHidden/>
              </w:rPr>
              <w:tab/>
            </w:r>
            <w:r w:rsidR="008067E3">
              <w:rPr>
                <w:webHidden/>
              </w:rPr>
              <w:fldChar w:fldCharType="begin"/>
            </w:r>
            <w:r w:rsidR="008067E3">
              <w:rPr>
                <w:webHidden/>
              </w:rPr>
              <w:instrText xml:space="preserve"> PAGEREF _Toc215257642 \h </w:instrText>
            </w:r>
            <w:r w:rsidR="008067E3">
              <w:rPr>
                <w:webHidden/>
              </w:rPr>
            </w:r>
            <w:r w:rsidR="008067E3">
              <w:rPr>
                <w:webHidden/>
              </w:rPr>
              <w:fldChar w:fldCharType="separate"/>
            </w:r>
            <w:r w:rsidR="008067E3">
              <w:rPr>
                <w:webHidden/>
              </w:rPr>
              <w:t>10</w:t>
            </w:r>
            <w:r w:rsidR="008067E3">
              <w:rPr>
                <w:webHidden/>
              </w:rPr>
              <w:fldChar w:fldCharType="end"/>
            </w:r>
          </w:hyperlink>
        </w:p>
        <w:p w14:paraId="5462DE96" w14:textId="394848D4" w:rsidR="008067E3" w:rsidRDefault="008067E3">
          <w:pPr>
            <w:pStyle w:val="Sumrio2"/>
            <w:tabs>
              <w:tab w:val="right" w:leader="dot" w:pos="8494"/>
            </w:tabs>
            <w:rPr>
              <w:rFonts w:asciiTheme="minorHAnsi" w:hAnsiTheme="minorHAnsi"/>
              <w:noProof/>
              <w:kern w:val="0"/>
              <w:sz w:val="22"/>
              <w:szCs w:val="22"/>
              <w14:ligatures w14:val="none"/>
            </w:rPr>
          </w:pPr>
          <w:hyperlink w:anchor="_Toc215257643" w:history="1">
            <w:r w:rsidRPr="0069456B">
              <w:rPr>
                <w:rStyle w:val="Hyperlink"/>
                <w:rFonts w:ascii="Arial Rounded MT Bold" w:hAnsi="Arial Rounded MT Bold"/>
                <w:noProof/>
              </w:rPr>
              <w:t>1.1 Objetivos Gerais</w:t>
            </w:r>
            <w:r>
              <w:rPr>
                <w:noProof/>
                <w:webHidden/>
              </w:rPr>
              <w:tab/>
            </w:r>
            <w:r>
              <w:rPr>
                <w:noProof/>
                <w:webHidden/>
              </w:rPr>
              <w:fldChar w:fldCharType="begin"/>
            </w:r>
            <w:r>
              <w:rPr>
                <w:noProof/>
                <w:webHidden/>
              </w:rPr>
              <w:instrText xml:space="preserve"> PAGEREF _Toc215257643 \h </w:instrText>
            </w:r>
            <w:r>
              <w:rPr>
                <w:noProof/>
                <w:webHidden/>
              </w:rPr>
            </w:r>
            <w:r>
              <w:rPr>
                <w:noProof/>
                <w:webHidden/>
              </w:rPr>
              <w:fldChar w:fldCharType="separate"/>
            </w:r>
            <w:r>
              <w:rPr>
                <w:noProof/>
                <w:webHidden/>
              </w:rPr>
              <w:t>11</w:t>
            </w:r>
            <w:r>
              <w:rPr>
                <w:noProof/>
                <w:webHidden/>
              </w:rPr>
              <w:fldChar w:fldCharType="end"/>
            </w:r>
          </w:hyperlink>
        </w:p>
        <w:p w14:paraId="700213A8" w14:textId="78B02178" w:rsidR="008067E3" w:rsidRDefault="008067E3">
          <w:pPr>
            <w:pStyle w:val="Sumrio2"/>
            <w:tabs>
              <w:tab w:val="right" w:leader="dot" w:pos="8494"/>
            </w:tabs>
            <w:rPr>
              <w:rFonts w:asciiTheme="minorHAnsi" w:hAnsiTheme="minorHAnsi"/>
              <w:noProof/>
              <w:kern w:val="0"/>
              <w:sz w:val="22"/>
              <w:szCs w:val="22"/>
              <w14:ligatures w14:val="none"/>
            </w:rPr>
          </w:pPr>
          <w:hyperlink w:anchor="_Toc215257644" w:history="1">
            <w:r w:rsidRPr="0069456B">
              <w:rPr>
                <w:rStyle w:val="Hyperlink"/>
                <w:rFonts w:eastAsia="Arial" w:cs="Arial"/>
                <w:b/>
                <w:bCs/>
                <w:noProof/>
              </w:rPr>
              <w:t>1.2 Objetivos Específicos</w:t>
            </w:r>
            <w:r>
              <w:rPr>
                <w:noProof/>
                <w:webHidden/>
              </w:rPr>
              <w:tab/>
            </w:r>
            <w:r>
              <w:rPr>
                <w:noProof/>
                <w:webHidden/>
              </w:rPr>
              <w:fldChar w:fldCharType="begin"/>
            </w:r>
            <w:r>
              <w:rPr>
                <w:noProof/>
                <w:webHidden/>
              </w:rPr>
              <w:instrText xml:space="preserve"> PAGEREF _Toc215257644 \h </w:instrText>
            </w:r>
            <w:r>
              <w:rPr>
                <w:noProof/>
                <w:webHidden/>
              </w:rPr>
            </w:r>
            <w:r>
              <w:rPr>
                <w:noProof/>
                <w:webHidden/>
              </w:rPr>
              <w:fldChar w:fldCharType="separate"/>
            </w:r>
            <w:r>
              <w:rPr>
                <w:noProof/>
                <w:webHidden/>
              </w:rPr>
              <w:t>11</w:t>
            </w:r>
            <w:r>
              <w:rPr>
                <w:noProof/>
                <w:webHidden/>
              </w:rPr>
              <w:fldChar w:fldCharType="end"/>
            </w:r>
          </w:hyperlink>
        </w:p>
        <w:p w14:paraId="1AB8F4D7" w14:textId="7026C359" w:rsidR="008067E3" w:rsidRDefault="008067E3">
          <w:pPr>
            <w:pStyle w:val="Sumrio2"/>
            <w:tabs>
              <w:tab w:val="right" w:leader="dot" w:pos="8494"/>
            </w:tabs>
            <w:rPr>
              <w:rFonts w:asciiTheme="minorHAnsi" w:hAnsiTheme="minorHAnsi"/>
              <w:noProof/>
              <w:kern w:val="0"/>
              <w:sz w:val="22"/>
              <w:szCs w:val="22"/>
              <w14:ligatures w14:val="none"/>
            </w:rPr>
          </w:pPr>
          <w:hyperlink w:anchor="_Toc215257645" w:history="1">
            <w:r w:rsidRPr="0069456B">
              <w:rPr>
                <w:rStyle w:val="Hyperlink"/>
                <w:rFonts w:ascii="Arial Rounded MT Bold" w:eastAsia="Cambria" w:hAnsi="Arial Rounded MT Bold"/>
                <w:noProof/>
              </w:rPr>
              <w:t>1.3 Justificativa</w:t>
            </w:r>
            <w:r>
              <w:rPr>
                <w:noProof/>
                <w:webHidden/>
              </w:rPr>
              <w:tab/>
            </w:r>
            <w:r>
              <w:rPr>
                <w:noProof/>
                <w:webHidden/>
              </w:rPr>
              <w:fldChar w:fldCharType="begin"/>
            </w:r>
            <w:r>
              <w:rPr>
                <w:noProof/>
                <w:webHidden/>
              </w:rPr>
              <w:instrText xml:space="preserve"> PAGEREF _Toc215257645 \h </w:instrText>
            </w:r>
            <w:r>
              <w:rPr>
                <w:noProof/>
                <w:webHidden/>
              </w:rPr>
            </w:r>
            <w:r>
              <w:rPr>
                <w:noProof/>
                <w:webHidden/>
              </w:rPr>
              <w:fldChar w:fldCharType="separate"/>
            </w:r>
            <w:r>
              <w:rPr>
                <w:noProof/>
                <w:webHidden/>
              </w:rPr>
              <w:t>12</w:t>
            </w:r>
            <w:r>
              <w:rPr>
                <w:noProof/>
                <w:webHidden/>
              </w:rPr>
              <w:fldChar w:fldCharType="end"/>
            </w:r>
          </w:hyperlink>
        </w:p>
        <w:p w14:paraId="4495A9A8" w14:textId="1185A536" w:rsidR="008067E3" w:rsidRDefault="008067E3">
          <w:pPr>
            <w:pStyle w:val="Sumrio1"/>
            <w:rPr>
              <w:rFonts w:asciiTheme="minorHAnsi" w:hAnsiTheme="minorHAnsi"/>
              <w:b w:val="0"/>
              <w:bCs w:val="0"/>
              <w:kern w:val="0"/>
              <w:sz w:val="22"/>
              <w:szCs w:val="22"/>
              <w14:ligatures w14:val="none"/>
            </w:rPr>
          </w:pPr>
          <w:hyperlink w:anchor="_Toc215257646" w:history="1">
            <w:r w:rsidRPr="0069456B">
              <w:rPr>
                <w:rStyle w:val="Hyperlink"/>
              </w:rPr>
              <w:t>2. Desenvolvimento</w:t>
            </w:r>
            <w:r>
              <w:rPr>
                <w:webHidden/>
              </w:rPr>
              <w:tab/>
            </w:r>
            <w:r>
              <w:rPr>
                <w:webHidden/>
              </w:rPr>
              <w:fldChar w:fldCharType="begin"/>
            </w:r>
            <w:r>
              <w:rPr>
                <w:webHidden/>
              </w:rPr>
              <w:instrText xml:space="preserve"> PAGEREF _Toc215257646 \h </w:instrText>
            </w:r>
            <w:r>
              <w:rPr>
                <w:webHidden/>
              </w:rPr>
            </w:r>
            <w:r>
              <w:rPr>
                <w:webHidden/>
              </w:rPr>
              <w:fldChar w:fldCharType="separate"/>
            </w:r>
            <w:r>
              <w:rPr>
                <w:webHidden/>
              </w:rPr>
              <w:t>14</w:t>
            </w:r>
            <w:r>
              <w:rPr>
                <w:webHidden/>
              </w:rPr>
              <w:fldChar w:fldCharType="end"/>
            </w:r>
          </w:hyperlink>
        </w:p>
        <w:p w14:paraId="3C9A6BCC" w14:textId="510A8E45" w:rsidR="008067E3" w:rsidRDefault="008067E3">
          <w:pPr>
            <w:pStyle w:val="Sumrio2"/>
            <w:tabs>
              <w:tab w:val="right" w:leader="dot" w:pos="8494"/>
            </w:tabs>
            <w:rPr>
              <w:rFonts w:asciiTheme="minorHAnsi" w:hAnsiTheme="minorHAnsi"/>
              <w:noProof/>
              <w:kern w:val="0"/>
              <w:sz w:val="22"/>
              <w:szCs w:val="22"/>
              <w14:ligatures w14:val="none"/>
            </w:rPr>
          </w:pPr>
          <w:hyperlink w:anchor="_Toc215257647" w:history="1">
            <w:r w:rsidRPr="0069456B">
              <w:rPr>
                <w:rStyle w:val="Hyperlink"/>
                <w:rFonts w:eastAsia="Arial" w:cs="Arial"/>
                <w:b/>
                <w:bCs/>
                <w:noProof/>
              </w:rPr>
              <w:t>2.1 Técnicas de levantamento de requisitos</w:t>
            </w:r>
            <w:r>
              <w:rPr>
                <w:noProof/>
                <w:webHidden/>
              </w:rPr>
              <w:tab/>
            </w:r>
            <w:r>
              <w:rPr>
                <w:noProof/>
                <w:webHidden/>
              </w:rPr>
              <w:fldChar w:fldCharType="begin"/>
            </w:r>
            <w:r>
              <w:rPr>
                <w:noProof/>
                <w:webHidden/>
              </w:rPr>
              <w:instrText xml:space="preserve"> PAGEREF _Toc215257647 \h </w:instrText>
            </w:r>
            <w:r>
              <w:rPr>
                <w:noProof/>
                <w:webHidden/>
              </w:rPr>
            </w:r>
            <w:r>
              <w:rPr>
                <w:noProof/>
                <w:webHidden/>
              </w:rPr>
              <w:fldChar w:fldCharType="separate"/>
            </w:r>
            <w:r>
              <w:rPr>
                <w:noProof/>
                <w:webHidden/>
              </w:rPr>
              <w:t>14</w:t>
            </w:r>
            <w:r>
              <w:rPr>
                <w:noProof/>
                <w:webHidden/>
              </w:rPr>
              <w:fldChar w:fldCharType="end"/>
            </w:r>
          </w:hyperlink>
        </w:p>
        <w:p w14:paraId="0B263BD1" w14:textId="54B31254" w:rsidR="008067E3" w:rsidRDefault="008067E3">
          <w:pPr>
            <w:pStyle w:val="Sumrio3"/>
            <w:tabs>
              <w:tab w:val="right" w:leader="dot" w:pos="8494"/>
            </w:tabs>
            <w:rPr>
              <w:rFonts w:asciiTheme="minorHAnsi" w:hAnsiTheme="minorHAnsi"/>
              <w:noProof/>
              <w:kern w:val="0"/>
              <w:sz w:val="22"/>
              <w:szCs w:val="22"/>
              <w14:ligatures w14:val="none"/>
            </w:rPr>
          </w:pPr>
          <w:hyperlink w:anchor="_Toc215257648" w:history="1">
            <w:r w:rsidRPr="0069456B">
              <w:rPr>
                <w:rStyle w:val="Hyperlink"/>
                <w:rFonts w:eastAsia="Arial" w:cs="Arial"/>
                <w:b/>
                <w:bCs/>
                <w:noProof/>
              </w:rPr>
              <w:t>2.1.1 Entrevistas</w:t>
            </w:r>
            <w:r>
              <w:rPr>
                <w:noProof/>
                <w:webHidden/>
              </w:rPr>
              <w:tab/>
            </w:r>
            <w:r>
              <w:rPr>
                <w:noProof/>
                <w:webHidden/>
              </w:rPr>
              <w:fldChar w:fldCharType="begin"/>
            </w:r>
            <w:r>
              <w:rPr>
                <w:noProof/>
                <w:webHidden/>
              </w:rPr>
              <w:instrText xml:space="preserve"> PAGEREF _Toc215257648 \h </w:instrText>
            </w:r>
            <w:r>
              <w:rPr>
                <w:noProof/>
                <w:webHidden/>
              </w:rPr>
            </w:r>
            <w:r>
              <w:rPr>
                <w:noProof/>
                <w:webHidden/>
              </w:rPr>
              <w:fldChar w:fldCharType="separate"/>
            </w:r>
            <w:r>
              <w:rPr>
                <w:noProof/>
                <w:webHidden/>
              </w:rPr>
              <w:t>14</w:t>
            </w:r>
            <w:r>
              <w:rPr>
                <w:noProof/>
                <w:webHidden/>
              </w:rPr>
              <w:fldChar w:fldCharType="end"/>
            </w:r>
          </w:hyperlink>
        </w:p>
        <w:p w14:paraId="54D17812" w14:textId="0C94FFA1" w:rsidR="008067E3" w:rsidRDefault="008067E3">
          <w:pPr>
            <w:pStyle w:val="Sumrio3"/>
            <w:tabs>
              <w:tab w:val="right" w:leader="dot" w:pos="8494"/>
            </w:tabs>
            <w:rPr>
              <w:rFonts w:asciiTheme="minorHAnsi" w:hAnsiTheme="minorHAnsi"/>
              <w:noProof/>
              <w:kern w:val="0"/>
              <w:sz w:val="22"/>
              <w:szCs w:val="22"/>
              <w14:ligatures w14:val="none"/>
            </w:rPr>
          </w:pPr>
          <w:hyperlink w:anchor="_Toc215257649" w:history="1">
            <w:r w:rsidRPr="0069456B">
              <w:rPr>
                <w:rStyle w:val="Hyperlink"/>
                <w:rFonts w:eastAsia="Arial" w:cs="Arial"/>
                <w:b/>
                <w:bCs/>
                <w:noProof/>
              </w:rPr>
              <w:t>2.1.2 Questionário</w:t>
            </w:r>
            <w:r>
              <w:rPr>
                <w:noProof/>
                <w:webHidden/>
              </w:rPr>
              <w:tab/>
            </w:r>
            <w:r>
              <w:rPr>
                <w:noProof/>
                <w:webHidden/>
              </w:rPr>
              <w:fldChar w:fldCharType="begin"/>
            </w:r>
            <w:r>
              <w:rPr>
                <w:noProof/>
                <w:webHidden/>
              </w:rPr>
              <w:instrText xml:space="preserve"> PAGEREF _Toc215257649 \h </w:instrText>
            </w:r>
            <w:r>
              <w:rPr>
                <w:noProof/>
                <w:webHidden/>
              </w:rPr>
            </w:r>
            <w:r>
              <w:rPr>
                <w:noProof/>
                <w:webHidden/>
              </w:rPr>
              <w:fldChar w:fldCharType="separate"/>
            </w:r>
            <w:r>
              <w:rPr>
                <w:noProof/>
                <w:webHidden/>
              </w:rPr>
              <w:t>15</w:t>
            </w:r>
            <w:r>
              <w:rPr>
                <w:noProof/>
                <w:webHidden/>
              </w:rPr>
              <w:fldChar w:fldCharType="end"/>
            </w:r>
          </w:hyperlink>
        </w:p>
        <w:p w14:paraId="02F83EC2" w14:textId="046C0FD3" w:rsidR="008067E3" w:rsidRDefault="008067E3">
          <w:pPr>
            <w:pStyle w:val="Sumrio3"/>
            <w:tabs>
              <w:tab w:val="right" w:leader="dot" w:pos="8494"/>
            </w:tabs>
            <w:rPr>
              <w:rFonts w:asciiTheme="minorHAnsi" w:hAnsiTheme="minorHAnsi"/>
              <w:noProof/>
              <w:kern w:val="0"/>
              <w:sz w:val="22"/>
              <w:szCs w:val="22"/>
              <w14:ligatures w14:val="none"/>
            </w:rPr>
          </w:pPr>
          <w:hyperlink w:anchor="_Toc215257650" w:history="1">
            <w:r w:rsidRPr="0069456B">
              <w:rPr>
                <w:rStyle w:val="Hyperlink"/>
                <w:rFonts w:eastAsia="Arial" w:cs="Arial"/>
                <w:b/>
                <w:bCs/>
                <w:noProof/>
              </w:rPr>
              <w:t>2.1.3 Especificação dos Requisitos funcionais</w:t>
            </w:r>
            <w:r>
              <w:rPr>
                <w:noProof/>
                <w:webHidden/>
              </w:rPr>
              <w:tab/>
            </w:r>
            <w:r>
              <w:rPr>
                <w:noProof/>
                <w:webHidden/>
              </w:rPr>
              <w:fldChar w:fldCharType="begin"/>
            </w:r>
            <w:r>
              <w:rPr>
                <w:noProof/>
                <w:webHidden/>
              </w:rPr>
              <w:instrText xml:space="preserve"> PAGEREF _Toc215257650 \h </w:instrText>
            </w:r>
            <w:r>
              <w:rPr>
                <w:noProof/>
                <w:webHidden/>
              </w:rPr>
            </w:r>
            <w:r>
              <w:rPr>
                <w:noProof/>
                <w:webHidden/>
              </w:rPr>
              <w:fldChar w:fldCharType="separate"/>
            </w:r>
            <w:r>
              <w:rPr>
                <w:noProof/>
                <w:webHidden/>
              </w:rPr>
              <w:t>15</w:t>
            </w:r>
            <w:r>
              <w:rPr>
                <w:noProof/>
                <w:webHidden/>
              </w:rPr>
              <w:fldChar w:fldCharType="end"/>
            </w:r>
          </w:hyperlink>
        </w:p>
        <w:p w14:paraId="088C4164" w14:textId="01F36C7A" w:rsidR="008067E3" w:rsidRDefault="008067E3">
          <w:pPr>
            <w:pStyle w:val="Sumrio3"/>
            <w:tabs>
              <w:tab w:val="right" w:leader="dot" w:pos="8494"/>
            </w:tabs>
            <w:rPr>
              <w:rFonts w:asciiTheme="minorHAnsi" w:hAnsiTheme="minorHAnsi"/>
              <w:noProof/>
              <w:kern w:val="0"/>
              <w:sz w:val="22"/>
              <w:szCs w:val="22"/>
              <w14:ligatures w14:val="none"/>
            </w:rPr>
          </w:pPr>
          <w:hyperlink w:anchor="_Toc215257651" w:history="1">
            <w:r w:rsidRPr="0069456B">
              <w:rPr>
                <w:rStyle w:val="Hyperlink"/>
                <w:rFonts w:eastAsia="Arial" w:cs="Arial"/>
                <w:b/>
                <w:bCs/>
                <w:noProof/>
              </w:rPr>
              <w:t>2.1.4 Especificação dos Requisitos não funcionais</w:t>
            </w:r>
            <w:r>
              <w:rPr>
                <w:noProof/>
                <w:webHidden/>
              </w:rPr>
              <w:tab/>
            </w:r>
            <w:r>
              <w:rPr>
                <w:noProof/>
                <w:webHidden/>
              </w:rPr>
              <w:fldChar w:fldCharType="begin"/>
            </w:r>
            <w:r>
              <w:rPr>
                <w:noProof/>
                <w:webHidden/>
              </w:rPr>
              <w:instrText xml:space="preserve"> PAGEREF _Toc215257651 \h </w:instrText>
            </w:r>
            <w:r>
              <w:rPr>
                <w:noProof/>
                <w:webHidden/>
              </w:rPr>
            </w:r>
            <w:r>
              <w:rPr>
                <w:noProof/>
                <w:webHidden/>
              </w:rPr>
              <w:fldChar w:fldCharType="separate"/>
            </w:r>
            <w:r>
              <w:rPr>
                <w:noProof/>
                <w:webHidden/>
              </w:rPr>
              <w:t>18</w:t>
            </w:r>
            <w:r>
              <w:rPr>
                <w:noProof/>
                <w:webHidden/>
              </w:rPr>
              <w:fldChar w:fldCharType="end"/>
            </w:r>
          </w:hyperlink>
        </w:p>
        <w:p w14:paraId="07B5538E" w14:textId="0C64088F" w:rsidR="008067E3" w:rsidRDefault="008067E3">
          <w:pPr>
            <w:pStyle w:val="Sumrio2"/>
            <w:tabs>
              <w:tab w:val="right" w:leader="dot" w:pos="8494"/>
            </w:tabs>
            <w:rPr>
              <w:rFonts w:asciiTheme="minorHAnsi" w:hAnsiTheme="minorHAnsi"/>
              <w:noProof/>
              <w:kern w:val="0"/>
              <w:sz w:val="22"/>
              <w:szCs w:val="22"/>
              <w14:ligatures w14:val="none"/>
            </w:rPr>
          </w:pPr>
          <w:hyperlink w:anchor="_Toc215257652" w:history="1">
            <w:r w:rsidRPr="0069456B">
              <w:rPr>
                <w:rStyle w:val="Hyperlink"/>
                <w:rFonts w:eastAsia="Arial" w:cs="Arial"/>
                <w:b/>
                <w:bCs/>
                <w:noProof/>
              </w:rPr>
              <w:t>2.2 Prototipagem</w:t>
            </w:r>
            <w:r>
              <w:rPr>
                <w:noProof/>
                <w:webHidden/>
              </w:rPr>
              <w:tab/>
            </w:r>
            <w:r>
              <w:rPr>
                <w:noProof/>
                <w:webHidden/>
              </w:rPr>
              <w:fldChar w:fldCharType="begin"/>
            </w:r>
            <w:r>
              <w:rPr>
                <w:noProof/>
                <w:webHidden/>
              </w:rPr>
              <w:instrText xml:space="preserve"> PAGEREF _Toc215257652 \h </w:instrText>
            </w:r>
            <w:r>
              <w:rPr>
                <w:noProof/>
                <w:webHidden/>
              </w:rPr>
            </w:r>
            <w:r>
              <w:rPr>
                <w:noProof/>
                <w:webHidden/>
              </w:rPr>
              <w:fldChar w:fldCharType="separate"/>
            </w:r>
            <w:r>
              <w:rPr>
                <w:noProof/>
                <w:webHidden/>
              </w:rPr>
              <w:t>19</w:t>
            </w:r>
            <w:r>
              <w:rPr>
                <w:noProof/>
                <w:webHidden/>
              </w:rPr>
              <w:fldChar w:fldCharType="end"/>
            </w:r>
          </w:hyperlink>
        </w:p>
        <w:p w14:paraId="525317DC" w14:textId="47239F8F" w:rsidR="008067E3" w:rsidRDefault="008067E3">
          <w:pPr>
            <w:pStyle w:val="Sumrio3"/>
            <w:tabs>
              <w:tab w:val="right" w:leader="dot" w:pos="8494"/>
            </w:tabs>
            <w:rPr>
              <w:rFonts w:asciiTheme="minorHAnsi" w:hAnsiTheme="minorHAnsi"/>
              <w:noProof/>
              <w:kern w:val="0"/>
              <w:sz w:val="22"/>
              <w:szCs w:val="22"/>
              <w14:ligatures w14:val="none"/>
            </w:rPr>
          </w:pPr>
          <w:hyperlink w:anchor="_Toc215257653" w:history="1">
            <w:r w:rsidRPr="0069456B">
              <w:rPr>
                <w:rStyle w:val="Hyperlink"/>
                <w:rFonts w:eastAsia="Arial" w:cs="Arial"/>
                <w:b/>
                <w:bCs/>
                <w:noProof/>
              </w:rPr>
              <w:t>2.2.1 Protótipagem - baixa definição</w:t>
            </w:r>
            <w:r>
              <w:rPr>
                <w:noProof/>
                <w:webHidden/>
              </w:rPr>
              <w:tab/>
            </w:r>
            <w:r>
              <w:rPr>
                <w:noProof/>
                <w:webHidden/>
              </w:rPr>
              <w:fldChar w:fldCharType="begin"/>
            </w:r>
            <w:r>
              <w:rPr>
                <w:noProof/>
                <w:webHidden/>
              </w:rPr>
              <w:instrText xml:space="preserve"> PAGEREF _Toc215257653 \h </w:instrText>
            </w:r>
            <w:r>
              <w:rPr>
                <w:noProof/>
                <w:webHidden/>
              </w:rPr>
            </w:r>
            <w:r>
              <w:rPr>
                <w:noProof/>
                <w:webHidden/>
              </w:rPr>
              <w:fldChar w:fldCharType="separate"/>
            </w:r>
            <w:r>
              <w:rPr>
                <w:noProof/>
                <w:webHidden/>
              </w:rPr>
              <w:t>20</w:t>
            </w:r>
            <w:r>
              <w:rPr>
                <w:noProof/>
                <w:webHidden/>
              </w:rPr>
              <w:fldChar w:fldCharType="end"/>
            </w:r>
          </w:hyperlink>
        </w:p>
        <w:p w14:paraId="58C74716" w14:textId="714E2E06" w:rsidR="008067E3" w:rsidRDefault="008067E3">
          <w:pPr>
            <w:pStyle w:val="Sumrio3"/>
            <w:tabs>
              <w:tab w:val="right" w:leader="dot" w:pos="8494"/>
            </w:tabs>
            <w:rPr>
              <w:rFonts w:asciiTheme="minorHAnsi" w:hAnsiTheme="minorHAnsi"/>
              <w:noProof/>
              <w:kern w:val="0"/>
              <w:sz w:val="22"/>
              <w:szCs w:val="22"/>
              <w14:ligatures w14:val="none"/>
            </w:rPr>
          </w:pPr>
          <w:hyperlink w:anchor="_Toc215257654" w:history="1">
            <w:r w:rsidRPr="0069456B">
              <w:rPr>
                <w:rStyle w:val="Hyperlink"/>
                <w:rFonts w:eastAsia="Arial" w:cs="Arial"/>
                <w:b/>
                <w:bCs/>
                <w:noProof/>
              </w:rPr>
              <w:t>2.2.2  Protótipo de média</w:t>
            </w:r>
            <w:r>
              <w:rPr>
                <w:noProof/>
                <w:webHidden/>
              </w:rPr>
              <w:tab/>
            </w:r>
            <w:r>
              <w:rPr>
                <w:noProof/>
                <w:webHidden/>
              </w:rPr>
              <w:fldChar w:fldCharType="begin"/>
            </w:r>
            <w:r>
              <w:rPr>
                <w:noProof/>
                <w:webHidden/>
              </w:rPr>
              <w:instrText xml:space="preserve"> PAGEREF _Toc215257654 \h </w:instrText>
            </w:r>
            <w:r>
              <w:rPr>
                <w:noProof/>
                <w:webHidden/>
              </w:rPr>
            </w:r>
            <w:r>
              <w:rPr>
                <w:noProof/>
                <w:webHidden/>
              </w:rPr>
              <w:fldChar w:fldCharType="separate"/>
            </w:r>
            <w:r>
              <w:rPr>
                <w:noProof/>
                <w:webHidden/>
              </w:rPr>
              <w:t>20</w:t>
            </w:r>
            <w:r>
              <w:rPr>
                <w:noProof/>
                <w:webHidden/>
              </w:rPr>
              <w:fldChar w:fldCharType="end"/>
            </w:r>
          </w:hyperlink>
        </w:p>
        <w:p w14:paraId="6FFF0D14" w14:textId="68A754D1" w:rsidR="008067E3" w:rsidRDefault="008067E3">
          <w:pPr>
            <w:pStyle w:val="Sumrio3"/>
            <w:tabs>
              <w:tab w:val="right" w:leader="dot" w:pos="8494"/>
            </w:tabs>
            <w:rPr>
              <w:rFonts w:asciiTheme="minorHAnsi" w:hAnsiTheme="minorHAnsi"/>
              <w:noProof/>
              <w:kern w:val="0"/>
              <w:sz w:val="22"/>
              <w:szCs w:val="22"/>
              <w14:ligatures w14:val="none"/>
            </w:rPr>
          </w:pPr>
          <w:hyperlink w:anchor="_Toc215257655" w:history="1">
            <w:r w:rsidRPr="0069456B">
              <w:rPr>
                <w:rStyle w:val="Hyperlink"/>
                <w:rFonts w:eastAsia="Arial" w:cs="Arial"/>
                <w:b/>
                <w:bCs/>
                <w:noProof/>
              </w:rPr>
              <w:t>2.2.3  Protótipo de alta</w:t>
            </w:r>
            <w:r>
              <w:rPr>
                <w:noProof/>
                <w:webHidden/>
              </w:rPr>
              <w:tab/>
            </w:r>
            <w:r>
              <w:rPr>
                <w:noProof/>
                <w:webHidden/>
              </w:rPr>
              <w:fldChar w:fldCharType="begin"/>
            </w:r>
            <w:r>
              <w:rPr>
                <w:noProof/>
                <w:webHidden/>
              </w:rPr>
              <w:instrText xml:space="preserve"> PAGEREF _Toc215257655 \h </w:instrText>
            </w:r>
            <w:r>
              <w:rPr>
                <w:noProof/>
                <w:webHidden/>
              </w:rPr>
            </w:r>
            <w:r>
              <w:rPr>
                <w:noProof/>
                <w:webHidden/>
              </w:rPr>
              <w:fldChar w:fldCharType="separate"/>
            </w:r>
            <w:r>
              <w:rPr>
                <w:noProof/>
                <w:webHidden/>
              </w:rPr>
              <w:t>21</w:t>
            </w:r>
            <w:r>
              <w:rPr>
                <w:noProof/>
                <w:webHidden/>
              </w:rPr>
              <w:fldChar w:fldCharType="end"/>
            </w:r>
          </w:hyperlink>
        </w:p>
        <w:p w14:paraId="26A59C4C" w14:textId="7B0BF53F" w:rsidR="008067E3" w:rsidRDefault="008067E3">
          <w:pPr>
            <w:pStyle w:val="Sumrio2"/>
            <w:tabs>
              <w:tab w:val="right" w:leader="dot" w:pos="8494"/>
            </w:tabs>
            <w:rPr>
              <w:rFonts w:asciiTheme="minorHAnsi" w:hAnsiTheme="minorHAnsi"/>
              <w:noProof/>
              <w:kern w:val="0"/>
              <w:sz w:val="22"/>
              <w:szCs w:val="22"/>
              <w14:ligatures w14:val="none"/>
            </w:rPr>
          </w:pPr>
          <w:hyperlink w:anchor="_Toc215257656" w:history="1">
            <w:r w:rsidRPr="0069456B">
              <w:rPr>
                <w:rStyle w:val="Hyperlink"/>
                <w:rFonts w:eastAsia="Arial" w:cs="Arial"/>
                <w:b/>
                <w:bCs/>
                <w:noProof/>
              </w:rPr>
              <w:t>2.3 Diagramas UML</w:t>
            </w:r>
            <w:r>
              <w:rPr>
                <w:noProof/>
                <w:webHidden/>
              </w:rPr>
              <w:tab/>
            </w:r>
            <w:r>
              <w:rPr>
                <w:noProof/>
                <w:webHidden/>
              </w:rPr>
              <w:fldChar w:fldCharType="begin"/>
            </w:r>
            <w:r>
              <w:rPr>
                <w:noProof/>
                <w:webHidden/>
              </w:rPr>
              <w:instrText xml:space="preserve"> PAGEREF _Toc215257656 \h </w:instrText>
            </w:r>
            <w:r>
              <w:rPr>
                <w:noProof/>
                <w:webHidden/>
              </w:rPr>
            </w:r>
            <w:r>
              <w:rPr>
                <w:noProof/>
                <w:webHidden/>
              </w:rPr>
              <w:fldChar w:fldCharType="separate"/>
            </w:r>
            <w:r>
              <w:rPr>
                <w:noProof/>
                <w:webHidden/>
              </w:rPr>
              <w:t>21</w:t>
            </w:r>
            <w:r>
              <w:rPr>
                <w:noProof/>
                <w:webHidden/>
              </w:rPr>
              <w:fldChar w:fldCharType="end"/>
            </w:r>
          </w:hyperlink>
        </w:p>
        <w:p w14:paraId="3A69D5F8" w14:textId="2427242D" w:rsidR="008067E3" w:rsidRDefault="008067E3">
          <w:pPr>
            <w:pStyle w:val="Sumrio3"/>
            <w:tabs>
              <w:tab w:val="right" w:leader="dot" w:pos="8494"/>
            </w:tabs>
            <w:rPr>
              <w:rFonts w:asciiTheme="minorHAnsi" w:hAnsiTheme="minorHAnsi"/>
              <w:noProof/>
              <w:kern w:val="0"/>
              <w:sz w:val="22"/>
              <w:szCs w:val="22"/>
              <w14:ligatures w14:val="none"/>
            </w:rPr>
          </w:pPr>
          <w:hyperlink w:anchor="_Toc215257657" w:history="1">
            <w:r w:rsidRPr="0069456B">
              <w:rPr>
                <w:rStyle w:val="Hyperlink"/>
                <w:rFonts w:eastAsia="Arial" w:cs="Arial"/>
                <w:b/>
                <w:bCs/>
                <w:noProof/>
              </w:rPr>
              <w:t>2.3.1 Casos de Uso</w:t>
            </w:r>
            <w:r>
              <w:rPr>
                <w:noProof/>
                <w:webHidden/>
              </w:rPr>
              <w:tab/>
            </w:r>
            <w:r>
              <w:rPr>
                <w:noProof/>
                <w:webHidden/>
              </w:rPr>
              <w:fldChar w:fldCharType="begin"/>
            </w:r>
            <w:r>
              <w:rPr>
                <w:noProof/>
                <w:webHidden/>
              </w:rPr>
              <w:instrText xml:space="preserve"> PAGEREF _Toc215257657 \h </w:instrText>
            </w:r>
            <w:r>
              <w:rPr>
                <w:noProof/>
                <w:webHidden/>
              </w:rPr>
            </w:r>
            <w:r>
              <w:rPr>
                <w:noProof/>
                <w:webHidden/>
              </w:rPr>
              <w:fldChar w:fldCharType="separate"/>
            </w:r>
            <w:r>
              <w:rPr>
                <w:noProof/>
                <w:webHidden/>
              </w:rPr>
              <w:t>23</w:t>
            </w:r>
            <w:r>
              <w:rPr>
                <w:noProof/>
                <w:webHidden/>
              </w:rPr>
              <w:fldChar w:fldCharType="end"/>
            </w:r>
          </w:hyperlink>
        </w:p>
        <w:p w14:paraId="09425414" w14:textId="47A385B0" w:rsidR="008067E3" w:rsidRDefault="008067E3">
          <w:pPr>
            <w:pStyle w:val="Sumrio3"/>
            <w:tabs>
              <w:tab w:val="right" w:leader="dot" w:pos="8494"/>
            </w:tabs>
            <w:rPr>
              <w:rFonts w:asciiTheme="minorHAnsi" w:hAnsiTheme="minorHAnsi"/>
              <w:noProof/>
              <w:kern w:val="0"/>
              <w:sz w:val="22"/>
              <w:szCs w:val="22"/>
              <w14:ligatures w14:val="none"/>
            </w:rPr>
          </w:pPr>
          <w:hyperlink w:anchor="_Toc215257658" w:history="1">
            <w:r w:rsidRPr="0069456B">
              <w:rPr>
                <w:rStyle w:val="Hyperlink"/>
                <w:rFonts w:eastAsia="Arial" w:cs="Arial"/>
                <w:b/>
                <w:bCs/>
                <w:noProof/>
              </w:rPr>
              <w:t>2.3.2 Classes</w:t>
            </w:r>
            <w:r>
              <w:rPr>
                <w:noProof/>
                <w:webHidden/>
              </w:rPr>
              <w:tab/>
            </w:r>
            <w:r>
              <w:rPr>
                <w:noProof/>
                <w:webHidden/>
              </w:rPr>
              <w:fldChar w:fldCharType="begin"/>
            </w:r>
            <w:r>
              <w:rPr>
                <w:noProof/>
                <w:webHidden/>
              </w:rPr>
              <w:instrText xml:space="preserve"> PAGEREF _Toc215257658 \h </w:instrText>
            </w:r>
            <w:r>
              <w:rPr>
                <w:noProof/>
                <w:webHidden/>
              </w:rPr>
            </w:r>
            <w:r>
              <w:rPr>
                <w:noProof/>
                <w:webHidden/>
              </w:rPr>
              <w:fldChar w:fldCharType="separate"/>
            </w:r>
            <w:r>
              <w:rPr>
                <w:noProof/>
                <w:webHidden/>
              </w:rPr>
              <w:t>25</w:t>
            </w:r>
            <w:r>
              <w:rPr>
                <w:noProof/>
                <w:webHidden/>
              </w:rPr>
              <w:fldChar w:fldCharType="end"/>
            </w:r>
          </w:hyperlink>
        </w:p>
        <w:p w14:paraId="50A03398" w14:textId="626FC023" w:rsidR="008067E3" w:rsidRDefault="008067E3">
          <w:pPr>
            <w:pStyle w:val="Sumrio2"/>
            <w:tabs>
              <w:tab w:val="right" w:leader="dot" w:pos="8494"/>
            </w:tabs>
            <w:rPr>
              <w:rFonts w:asciiTheme="minorHAnsi" w:hAnsiTheme="minorHAnsi"/>
              <w:noProof/>
              <w:kern w:val="0"/>
              <w:sz w:val="22"/>
              <w:szCs w:val="22"/>
              <w14:ligatures w14:val="none"/>
            </w:rPr>
          </w:pPr>
          <w:hyperlink w:anchor="_Toc215257659" w:history="1">
            <w:r w:rsidRPr="0069456B">
              <w:rPr>
                <w:rStyle w:val="Hyperlink"/>
                <w:rFonts w:eastAsia="Arial" w:cs="Arial"/>
                <w:b/>
                <w:bCs/>
                <w:noProof/>
              </w:rPr>
              <w:t>2.4 Estudos de viabilidade</w:t>
            </w:r>
            <w:r>
              <w:rPr>
                <w:noProof/>
                <w:webHidden/>
              </w:rPr>
              <w:tab/>
            </w:r>
            <w:r>
              <w:rPr>
                <w:noProof/>
                <w:webHidden/>
              </w:rPr>
              <w:fldChar w:fldCharType="begin"/>
            </w:r>
            <w:r>
              <w:rPr>
                <w:noProof/>
                <w:webHidden/>
              </w:rPr>
              <w:instrText xml:space="preserve"> PAGEREF _Toc215257659 \h </w:instrText>
            </w:r>
            <w:r>
              <w:rPr>
                <w:noProof/>
                <w:webHidden/>
              </w:rPr>
            </w:r>
            <w:r>
              <w:rPr>
                <w:noProof/>
                <w:webHidden/>
              </w:rPr>
              <w:fldChar w:fldCharType="separate"/>
            </w:r>
            <w:r>
              <w:rPr>
                <w:noProof/>
                <w:webHidden/>
              </w:rPr>
              <w:t>28</w:t>
            </w:r>
            <w:r>
              <w:rPr>
                <w:noProof/>
                <w:webHidden/>
              </w:rPr>
              <w:fldChar w:fldCharType="end"/>
            </w:r>
          </w:hyperlink>
        </w:p>
        <w:p w14:paraId="2CE82E21" w14:textId="7D57DC4D" w:rsidR="008067E3" w:rsidRDefault="008067E3">
          <w:pPr>
            <w:pStyle w:val="Sumrio3"/>
            <w:tabs>
              <w:tab w:val="right" w:leader="dot" w:pos="8494"/>
            </w:tabs>
            <w:rPr>
              <w:rFonts w:asciiTheme="minorHAnsi" w:hAnsiTheme="minorHAnsi"/>
              <w:noProof/>
              <w:kern w:val="0"/>
              <w:sz w:val="22"/>
              <w:szCs w:val="22"/>
              <w14:ligatures w14:val="none"/>
            </w:rPr>
          </w:pPr>
          <w:hyperlink w:anchor="_Toc215257660" w:history="1">
            <w:r w:rsidRPr="0069456B">
              <w:rPr>
                <w:rStyle w:val="Hyperlink"/>
                <w:rFonts w:eastAsia="Arial" w:cs="Arial"/>
                <w:b/>
                <w:bCs/>
                <w:noProof/>
              </w:rPr>
              <w:t>2.4.1 Técnica</w:t>
            </w:r>
            <w:r>
              <w:rPr>
                <w:noProof/>
                <w:webHidden/>
              </w:rPr>
              <w:tab/>
            </w:r>
            <w:r>
              <w:rPr>
                <w:noProof/>
                <w:webHidden/>
              </w:rPr>
              <w:fldChar w:fldCharType="begin"/>
            </w:r>
            <w:r>
              <w:rPr>
                <w:noProof/>
                <w:webHidden/>
              </w:rPr>
              <w:instrText xml:space="preserve"> PAGEREF _Toc215257660 \h </w:instrText>
            </w:r>
            <w:r>
              <w:rPr>
                <w:noProof/>
                <w:webHidden/>
              </w:rPr>
            </w:r>
            <w:r>
              <w:rPr>
                <w:noProof/>
                <w:webHidden/>
              </w:rPr>
              <w:fldChar w:fldCharType="separate"/>
            </w:r>
            <w:r>
              <w:rPr>
                <w:noProof/>
                <w:webHidden/>
              </w:rPr>
              <w:t>29</w:t>
            </w:r>
            <w:r>
              <w:rPr>
                <w:noProof/>
                <w:webHidden/>
              </w:rPr>
              <w:fldChar w:fldCharType="end"/>
            </w:r>
          </w:hyperlink>
        </w:p>
        <w:p w14:paraId="623E6EA5" w14:textId="0A52CA57" w:rsidR="008067E3" w:rsidRDefault="008067E3">
          <w:pPr>
            <w:pStyle w:val="Sumrio3"/>
            <w:tabs>
              <w:tab w:val="right" w:leader="dot" w:pos="8494"/>
            </w:tabs>
            <w:rPr>
              <w:rFonts w:asciiTheme="minorHAnsi" w:hAnsiTheme="minorHAnsi"/>
              <w:noProof/>
              <w:kern w:val="0"/>
              <w:sz w:val="22"/>
              <w:szCs w:val="22"/>
              <w14:ligatures w14:val="none"/>
            </w:rPr>
          </w:pPr>
          <w:hyperlink w:anchor="_Toc215257661" w:history="1">
            <w:r w:rsidRPr="0069456B">
              <w:rPr>
                <w:rStyle w:val="Hyperlink"/>
                <w:rFonts w:eastAsia="Arial" w:cs="Arial"/>
                <w:b/>
                <w:bCs/>
                <w:noProof/>
              </w:rPr>
              <w:t>2.4.2 Prazo</w:t>
            </w:r>
            <w:r>
              <w:rPr>
                <w:noProof/>
                <w:webHidden/>
              </w:rPr>
              <w:tab/>
            </w:r>
            <w:r>
              <w:rPr>
                <w:noProof/>
                <w:webHidden/>
              </w:rPr>
              <w:fldChar w:fldCharType="begin"/>
            </w:r>
            <w:r>
              <w:rPr>
                <w:noProof/>
                <w:webHidden/>
              </w:rPr>
              <w:instrText xml:space="preserve"> PAGEREF _Toc215257661 \h </w:instrText>
            </w:r>
            <w:r>
              <w:rPr>
                <w:noProof/>
                <w:webHidden/>
              </w:rPr>
            </w:r>
            <w:r>
              <w:rPr>
                <w:noProof/>
                <w:webHidden/>
              </w:rPr>
              <w:fldChar w:fldCharType="separate"/>
            </w:r>
            <w:r>
              <w:rPr>
                <w:noProof/>
                <w:webHidden/>
              </w:rPr>
              <w:t>29</w:t>
            </w:r>
            <w:r>
              <w:rPr>
                <w:noProof/>
                <w:webHidden/>
              </w:rPr>
              <w:fldChar w:fldCharType="end"/>
            </w:r>
          </w:hyperlink>
        </w:p>
        <w:p w14:paraId="102794CC" w14:textId="23A07F91" w:rsidR="008067E3" w:rsidRDefault="008067E3">
          <w:pPr>
            <w:pStyle w:val="Sumrio3"/>
            <w:tabs>
              <w:tab w:val="right" w:leader="dot" w:pos="8494"/>
            </w:tabs>
            <w:rPr>
              <w:rFonts w:asciiTheme="minorHAnsi" w:hAnsiTheme="minorHAnsi"/>
              <w:noProof/>
              <w:kern w:val="0"/>
              <w:sz w:val="22"/>
              <w:szCs w:val="22"/>
              <w14:ligatures w14:val="none"/>
            </w:rPr>
          </w:pPr>
          <w:hyperlink w:anchor="_Toc215257662" w:history="1">
            <w:r w:rsidRPr="0069456B">
              <w:rPr>
                <w:rStyle w:val="Hyperlink"/>
                <w:rFonts w:eastAsia="Arial" w:cs="Arial"/>
                <w:b/>
                <w:bCs/>
                <w:noProof/>
              </w:rPr>
              <w:t>2.4.3 Custo</w:t>
            </w:r>
            <w:r>
              <w:rPr>
                <w:noProof/>
                <w:webHidden/>
              </w:rPr>
              <w:tab/>
            </w:r>
            <w:r>
              <w:rPr>
                <w:noProof/>
                <w:webHidden/>
              </w:rPr>
              <w:fldChar w:fldCharType="begin"/>
            </w:r>
            <w:r>
              <w:rPr>
                <w:noProof/>
                <w:webHidden/>
              </w:rPr>
              <w:instrText xml:space="preserve"> PAGEREF _Toc215257662 \h </w:instrText>
            </w:r>
            <w:r>
              <w:rPr>
                <w:noProof/>
                <w:webHidden/>
              </w:rPr>
            </w:r>
            <w:r>
              <w:rPr>
                <w:noProof/>
                <w:webHidden/>
              </w:rPr>
              <w:fldChar w:fldCharType="separate"/>
            </w:r>
            <w:r>
              <w:rPr>
                <w:noProof/>
                <w:webHidden/>
              </w:rPr>
              <w:t>29</w:t>
            </w:r>
            <w:r>
              <w:rPr>
                <w:noProof/>
                <w:webHidden/>
              </w:rPr>
              <w:fldChar w:fldCharType="end"/>
            </w:r>
          </w:hyperlink>
        </w:p>
        <w:p w14:paraId="59841C51" w14:textId="72D47DC8" w:rsidR="008067E3" w:rsidRDefault="008067E3">
          <w:pPr>
            <w:pStyle w:val="Sumrio2"/>
            <w:tabs>
              <w:tab w:val="right" w:leader="dot" w:pos="8494"/>
            </w:tabs>
            <w:rPr>
              <w:rFonts w:asciiTheme="minorHAnsi" w:hAnsiTheme="minorHAnsi"/>
              <w:noProof/>
              <w:kern w:val="0"/>
              <w:sz w:val="22"/>
              <w:szCs w:val="22"/>
              <w14:ligatures w14:val="none"/>
            </w:rPr>
          </w:pPr>
          <w:hyperlink w:anchor="_Toc215257663" w:history="1">
            <w:r w:rsidRPr="0069456B">
              <w:rPr>
                <w:rStyle w:val="Hyperlink"/>
                <w:rFonts w:eastAsia="Arial" w:cs="Arial"/>
                <w:b/>
                <w:bCs/>
                <w:noProof/>
              </w:rPr>
              <w:t>2.5 Cronograma de Atividades</w:t>
            </w:r>
            <w:r>
              <w:rPr>
                <w:noProof/>
                <w:webHidden/>
              </w:rPr>
              <w:tab/>
            </w:r>
            <w:r>
              <w:rPr>
                <w:noProof/>
                <w:webHidden/>
              </w:rPr>
              <w:fldChar w:fldCharType="begin"/>
            </w:r>
            <w:r>
              <w:rPr>
                <w:noProof/>
                <w:webHidden/>
              </w:rPr>
              <w:instrText xml:space="preserve"> PAGEREF _Toc215257663 \h </w:instrText>
            </w:r>
            <w:r>
              <w:rPr>
                <w:noProof/>
                <w:webHidden/>
              </w:rPr>
            </w:r>
            <w:r>
              <w:rPr>
                <w:noProof/>
                <w:webHidden/>
              </w:rPr>
              <w:fldChar w:fldCharType="separate"/>
            </w:r>
            <w:r>
              <w:rPr>
                <w:noProof/>
                <w:webHidden/>
              </w:rPr>
              <w:t>31</w:t>
            </w:r>
            <w:r>
              <w:rPr>
                <w:noProof/>
                <w:webHidden/>
              </w:rPr>
              <w:fldChar w:fldCharType="end"/>
            </w:r>
          </w:hyperlink>
        </w:p>
        <w:p w14:paraId="3C3F30D5" w14:textId="0D682396" w:rsidR="008067E3" w:rsidRDefault="008067E3">
          <w:pPr>
            <w:pStyle w:val="Sumrio2"/>
            <w:tabs>
              <w:tab w:val="right" w:leader="dot" w:pos="8494"/>
            </w:tabs>
            <w:rPr>
              <w:rFonts w:asciiTheme="minorHAnsi" w:hAnsiTheme="minorHAnsi"/>
              <w:noProof/>
              <w:kern w:val="0"/>
              <w:sz w:val="22"/>
              <w:szCs w:val="22"/>
              <w14:ligatures w14:val="none"/>
            </w:rPr>
          </w:pPr>
          <w:hyperlink w:anchor="_Toc215257664" w:history="1">
            <w:r w:rsidRPr="0069456B">
              <w:rPr>
                <w:rStyle w:val="Hyperlink"/>
                <w:rFonts w:eastAsia="Arial" w:cs="Arial"/>
                <w:b/>
                <w:bCs/>
                <w:noProof/>
              </w:rPr>
              <w:t>2.6 Projeto de Banco de Dados</w:t>
            </w:r>
            <w:r>
              <w:rPr>
                <w:noProof/>
                <w:webHidden/>
              </w:rPr>
              <w:tab/>
            </w:r>
            <w:r>
              <w:rPr>
                <w:noProof/>
                <w:webHidden/>
              </w:rPr>
              <w:fldChar w:fldCharType="begin"/>
            </w:r>
            <w:r>
              <w:rPr>
                <w:noProof/>
                <w:webHidden/>
              </w:rPr>
              <w:instrText xml:space="preserve"> PAGEREF _Toc215257664 \h </w:instrText>
            </w:r>
            <w:r>
              <w:rPr>
                <w:noProof/>
                <w:webHidden/>
              </w:rPr>
            </w:r>
            <w:r>
              <w:rPr>
                <w:noProof/>
                <w:webHidden/>
              </w:rPr>
              <w:fldChar w:fldCharType="separate"/>
            </w:r>
            <w:r>
              <w:rPr>
                <w:noProof/>
                <w:webHidden/>
              </w:rPr>
              <w:t>32</w:t>
            </w:r>
            <w:r>
              <w:rPr>
                <w:noProof/>
                <w:webHidden/>
              </w:rPr>
              <w:fldChar w:fldCharType="end"/>
            </w:r>
          </w:hyperlink>
        </w:p>
        <w:p w14:paraId="5F413A50" w14:textId="4D854DEA" w:rsidR="008067E3" w:rsidRDefault="008067E3">
          <w:pPr>
            <w:pStyle w:val="Sumrio3"/>
            <w:tabs>
              <w:tab w:val="right" w:leader="dot" w:pos="8494"/>
            </w:tabs>
            <w:rPr>
              <w:rFonts w:asciiTheme="minorHAnsi" w:hAnsiTheme="minorHAnsi"/>
              <w:noProof/>
              <w:kern w:val="0"/>
              <w:sz w:val="22"/>
              <w:szCs w:val="22"/>
              <w14:ligatures w14:val="none"/>
            </w:rPr>
          </w:pPr>
          <w:hyperlink w:anchor="_Toc215257665" w:history="1">
            <w:r w:rsidRPr="0069456B">
              <w:rPr>
                <w:rStyle w:val="Hyperlink"/>
                <w:rFonts w:eastAsia="Arial" w:cs="Arial"/>
                <w:b/>
                <w:bCs/>
                <w:noProof/>
              </w:rPr>
              <w:t>2.6.1 Projeto de Banco de Dados – Conceitual</w:t>
            </w:r>
            <w:r>
              <w:rPr>
                <w:noProof/>
                <w:webHidden/>
              </w:rPr>
              <w:tab/>
            </w:r>
            <w:r>
              <w:rPr>
                <w:noProof/>
                <w:webHidden/>
              </w:rPr>
              <w:fldChar w:fldCharType="begin"/>
            </w:r>
            <w:r>
              <w:rPr>
                <w:noProof/>
                <w:webHidden/>
              </w:rPr>
              <w:instrText xml:space="preserve"> PAGEREF _Toc215257665 \h </w:instrText>
            </w:r>
            <w:r>
              <w:rPr>
                <w:noProof/>
                <w:webHidden/>
              </w:rPr>
            </w:r>
            <w:r>
              <w:rPr>
                <w:noProof/>
                <w:webHidden/>
              </w:rPr>
              <w:fldChar w:fldCharType="separate"/>
            </w:r>
            <w:r>
              <w:rPr>
                <w:noProof/>
                <w:webHidden/>
              </w:rPr>
              <w:t>33</w:t>
            </w:r>
            <w:r>
              <w:rPr>
                <w:noProof/>
                <w:webHidden/>
              </w:rPr>
              <w:fldChar w:fldCharType="end"/>
            </w:r>
          </w:hyperlink>
        </w:p>
        <w:p w14:paraId="6466EE38" w14:textId="072D237C" w:rsidR="008067E3" w:rsidRDefault="008067E3">
          <w:pPr>
            <w:pStyle w:val="Sumrio3"/>
            <w:tabs>
              <w:tab w:val="right" w:leader="dot" w:pos="8494"/>
            </w:tabs>
            <w:rPr>
              <w:rFonts w:asciiTheme="minorHAnsi" w:hAnsiTheme="minorHAnsi"/>
              <w:noProof/>
              <w:kern w:val="0"/>
              <w:sz w:val="22"/>
              <w:szCs w:val="22"/>
              <w14:ligatures w14:val="none"/>
            </w:rPr>
          </w:pPr>
          <w:hyperlink w:anchor="_Toc215257666" w:history="1">
            <w:r w:rsidRPr="0069456B">
              <w:rPr>
                <w:rStyle w:val="Hyperlink"/>
                <w:rFonts w:eastAsia="Arial" w:cs="Arial"/>
                <w:b/>
                <w:bCs/>
                <w:noProof/>
              </w:rPr>
              <w:t>2.6.2 Projeto de Banco de Dados – Lógico</w:t>
            </w:r>
            <w:r>
              <w:rPr>
                <w:noProof/>
                <w:webHidden/>
              </w:rPr>
              <w:tab/>
            </w:r>
            <w:r>
              <w:rPr>
                <w:noProof/>
                <w:webHidden/>
              </w:rPr>
              <w:fldChar w:fldCharType="begin"/>
            </w:r>
            <w:r>
              <w:rPr>
                <w:noProof/>
                <w:webHidden/>
              </w:rPr>
              <w:instrText xml:space="preserve"> PAGEREF _Toc215257666 \h </w:instrText>
            </w:r>
            <w:r>
              <w:rPr>
                <w:noProof/>
                <w:webHidden/>
              </w:rPr>
            </w:r>
            <w:r>
              <w:rPr>
                <w:noProof/>
                <w:webHidden/>
              </w:rPr>
              <w:fldChar w:fldCharType="separate"/>
            </w:r>
            <w:r>
              <w:rPr>
                <w:noProof/>
                <w:webHidden/>
              </w:rPr>
              <w:t>33</w:t>
            </w:r>
            <w:r>
              <w:rPr>
                <w:noProof/>
                <w:webHidden/>
              </w:rPr>
              <w:fldChar w:fldCharType="end"/>
            </w:r>
          </w:hyperlink>
        </w:p>
        <w:p w14:paraId="5BCDCE68" w14:textId="6D805C30" w:rsidR="008067E3" w:rsidRDefault="008067E3">
          <w:pPr>
            <w:pStyle w:val="Sumrio3"/>
            <w:tabs>
              <w:tab w:val="right" w:leader="dot" w:pos="8494"/>
            </w:tabs>
            <w:rPr>
              <w:rFonts w:asciiTheme="minorHAnsi" w:hAnsiTheme="minorHAnsi"/>
              <w:noProof/>
              <w:kern w:val="0"/>
              <w:sz w:val="22"/>
              <w:szCs w:val="22"/>
              <w14:ligatures w14:val="none"/>
            </w:rPr>
          </w:pPr>
          <w:hyperlink w:anchor="_Toc215257667" w:history="1">
            <w:r w:rsidRPr="0069456B">
              <w:rPr>
                <w:rStyle w:val="Hyperlink"/>
                <w:rFonts w:eastAsia="Arial" w:cs="Arial"/>
                <w:b/>
                <w:bCs/>
                <w:noProof/>
              </w:rPr>
              <w:t>2.6.3 Projeto de Dados – Físico</w:t>
            </w:r>
            <w:r>
              <w:rPr>
                <w:noProof/>
                <w:webHidden/>
              </w:rPr>
              <w:tab/>
            </w:r>
            <w:r>
              <w:rPr>
                <w:noProof/>
                <w:webHidden/>
              </w:rPr>
              <w:fldChar w:fldCharType="begin"/>
            </w:r>
            <w:r>
              <w:rPr>
                <w:noProof/>
                <w:webHidden/>
              </w:rPr>
              <w:instrText xml:space="preserve"> PAGEREF _Toc215257667 \h </w:instrText>
            </w:r>
            <w:r>
              <w:rPr>
                <w:noProof/>
                <w:webHidden/>
              </w:rPr>
            </w:r>
            <w:r>
              <w:rPr>
                <w:noProof/>
                <w:webHidden/>
              </w:rPr>
              <w:fldChar w:fldCharType="separate"/>
            </w:r>
            <w:r>
              <w:rPr>
                <w:noProof/>
                <w:webHidden/>
              </w:rPr>
              <w:t>34</w:t>
            </w:r>
            <w:r>
              <w:rPr>
                <w:noProof/>
                <w:webHidden/>
              </w:rPr>
              <w:fldChar w:fldCharType="end"/>
            </w:r>
          </w:hyperlink>
        </w:p>
        <w:p w14:paraId="0174537C" w14:textId="12F6106F" w:rsidR="008067E3" w:rsidRDefault="008067E3">
          <w:pPr>
            <w:pStyle w:val="Sumrio2"/>
            <w:tabs>
              <w:tab w:val="right" w:leader="dot" w:pos="8494"/>
            </w:tabs>
            <w:rPr>
              <w:rFonts w:asciiTheme="minorHAnsi" w:hAnsiTheme="minorHAnsi"/>
              <w:noProof/>
              <w:kern w:val="0"/>
              <w:sz w:val="22"/>
              <w:szCs w:val="22"/>
              <w14:ligatures w14:val="none"/>
            </w:rPr>
          </w:pPr>
          <w:hyperlink w:anchor="_Toc215257668" w:history="1">
            <w:r w:rsidRPr="0069456B">
              <w:rPr>
                <w:rStyle w:val="Hyperlink"/>
                <w:rFonts w:eastAsia="Arial" w:cs="Arial"/>
                <w:b/>
                <w:bCs/>
                <w:noProof/>
              </w:rPr>
              <w:t>2.7 Metodologias Ágil</w:t>
            </w:r>
            <w:r>
              <w:rPr>
                <w:noProof/>
                <w:webHidden/>
              </w:rPr>
              <w:tab/>
            </w:r>
            <w:r>
              <w:rPr>
                <w:noProof/>
                <w:webHidden/>
              </w:rPr>
              <w:fldChar w:fldCharType="begin"/>
            </w:r>
            <w:r>
              <w:rPr>
                <w:noProof/>
                <w:webHidden/>
              </w:rPr>
              <w:instrText xml:space="preserve"> PAGEREF _Toc215257668 \h </w:instrText>
            </w:r>
            <w:r>
              <w:rPr>
                <w:noProof/>
                <w:webHidden/>
              </w:rPr>
            </w:r>
            <w:r>
              <w:rPr>
                <w:noProof/>
                <w:webHidden/>
              </w:rPr>
              <w:fldChar w:fldCharType="separate"/>
            </w:r>
            <w:r>
              <w:rPr>
                <w:noProof/>
                <w:webHidden/>
              </w:rPr>
              <w:t>36</w:t>
            </w:r>
            <w:r>
              <w:rPr>
                <w:noProof/>
                <w:webHidden/>
              </w:rPr>
              <w:fldChar w:fldCharType="end"/>
            </w:r>
          </w:hyperlink>
        </w:p>
        <w:p w14:paraId="66B37E82" w14:textId="495FA98E" w:rsidR="008067E3" w:rsidRDefault="008067E3">
          <w:pPr>
            <w:pStyle w:val="Sumrio3"/>
            <w:tabs>
              <w:tab w:val="right" w:leader="dot" w:pos="8494"/>
            </w:tabs>
            <w:rPr>
              <w:rFonts w:asciiTheme="minorHAnsi" w:hAnsiTheme="minorHAnsi"/>
              <w:noProof/>
              <w:kern w:val="0"/>
              <w:sz w:val="22"/>
              <w:szCs w:val="22"/>
              <w14:ligatures w14:val="none"/>
            </w:rPr>
          </w:pPr>
          <w:hyperlink w:anchor="_Toc215257669" w:history="1">
            <w:r w:rsidRPr="0069456B">
              <w:rPr>
                <w:rStyle w:val="Hyperlink"/>
                <w:rFonts w:eastAsia="Arial" w:cs="Arial"/>
                <w:b/>
                <w:bCs/>
                <w:noProof/>
              </w:rPr>
              <w:t>2.7.1 Metodologia Ágil - Scrum</w:t>
            </w:r>
            <w:r>
              <w:rPr>
                <w:noProof/>
                <w:webHidden/>
              </w:rPr>
              <w:tab/>
            </w:r>
            <w:r>
              <w:rPr>
                <w:noProof/>
                <w:webHidden/>
              </w:rPr>
              <w:fldChar w:fldCharType="begin"/>
            </w:r>
            <w:r>
              <w:rPr>
                <w:noProof/>
                <w:webHidden/>
              </w:rPr>
              <w:instrText xml:space="preserve"> PAGEREF _Toc215257669 \h </w:instrText>
            </w:r>
            <w:r>
              <w:rPr>
                <w:noProof/>
                <w:webHidden/>
              </w:rPr>
            </w:r>
            <w:r>
              <w:rPr>
                <w:noProof/>
                <w:webHidden/>
              </w:rPr>
              <w:fldChar w:fldCharType="separate"/>
            </w:r>
            <w:r>
              <w:rPr>
                <w:noProof/>
                <w:webHidden/>
              </w:rPr>
              <w:t>37</w:t>
            </w:r>
            <w:r>
              <w:rPr>
                <w:noProof/>
                <w:webHidden/>
              </w:rPr>
              <w:fldChar w:fldCharType="end"/>
            </w:r>
          </w:hyperlink>
        </w:p>
        <w:p w14:paraId="0F091F7E" w14:textId="0D8FB0FE" w:rsidR="008067E3" w:rsidRDefault="008067E3">
          <w:pPr>
            <w:pStyle w:val="Sumrio1"/>
            <w:rPr>
              <w:rFonts w:asciiTheme="minorHAnsi" w:hAnsiTheme="minorHAnsi"/>
              <w:b w:val="0"/>
              <w:bCs w:val="0"/>
              <w:kern w:val="0"/>
              <w:sz w:val="22"/>
              <w:szCs w:val="22"/>
              <w14:ligatures w14:val="none"/>
            </w:rPr>
          </w:pPr>
          <w:hyperlink w:anchor="_Toc215257670" w:history="1">
            <w:r w:rsidRPr="0069456B">
              <w:rPr>
                <w:rStyle w:val="Hyperlink"/>
              </w:rPr>
              <w:t>3. Fundamentação Teórica</w:t>
            </w:r>
            <w:r>
              <w:rPr>
                <w:webHidden/>
              </w:rPr>
              <w:tab/>
            </w:r>
            <w:r>
              <w:rPr>
                <w:webHidden/>
              </w:rPr>
              <w:fldChar w:fldCharType="begin"/>
            </w:r>
            <w:r>
              <w:rPr>
                <w:webHidden/>
              </w:rPr>
              <w:instrText xml:space="preserve"> PAGEREF _Toc215257670 \h </w:instrText>
            </w:r>
            <w:r>
              <w:rPr>
                <w:webHidden/>
              </w:rPr>
            </w:r>
            <w:r>
              <w:rPr>
                <w:webHidden/>
              </w:rPr>
              <w:fldChar w:fldCharType="separate"/>
            </w:r>
            <w:r>
              <w:rPr>
                <w:webHidden/>
              </w:rPr>
              <w:t>38</w:t>
            </w:r>
            <w:r>
              <w:rPr>
                <w:webHidden/>
              </w:rPr>
              <w:fldChar w:fldCharType="end"/>
            </w:r>
          </w:hyperlink>
        </w:p>
        <w:p w14:paraId="6C09D0AE" w14:textId="08E6AC2D" w:rsidR="008067E3" w:rsidRDefault="008067E3">
          <w:pPr>
            <w:pStyle w:val="Sumrio2"/>
            <w:tabs>
              <w:tab w:val="right" w:leader="dot" w:pos="8494"/>
            </w:tabs>
            <w:rPr>
              <w:rFonts w:asciiTheme="minorHAnsi" w:hAnsiTheme="minorHAnsi"/>
              <w:noProof/>
              <w:kern w:val="0"/>
              <w:sz w:val="22"/>
              <w:szCs w:val="22"/>
              <w14:ligatures w14:val="none"/>
            </w:rPr>
          </w:pPr>
          <w:hyperlink w:anchor="_Toc215257671" w:history="1">
            <w:r w:rsidRPr="0069456B">
              <w:rPr>
                <w:rStyle w:val="Hyperlink"/>
                <w:rFonts w:eastAsia="Arial" w:cs="Arial"/>
                <w:b/>
                <w:bCs/>
                <w:noProof/>
              </w:rPr>
              <w:t>3.1 Sua Ideia</w:t>
            </w:r>
            <w:r>
              <w:rPr>
                <w:noProof/>
                <w:webHidden/>
              </w:rPr>
              <w:tab/>
            </w:r>
            <w:r>
              <w:rPr>
                <w:noProof/>
                <w:webHidden/>
              </w:rPr>
              <w:fldChar w:fldCharType="begin"/>
            </w:r>
            <w:r>
              <w:rPr>
                <w:noProof/>
                <w:webHidden/>
              </w:rPr>
              <w:instrText xml:space="preserve"> PAGEREF _Toc215257671 \h </w:instrText>
            </w:r>
            <w:r>
              <w:rPr>
                <w:noProof/>
                <w:webHidden/>
              </w:rPr>
            </w:r>
            <w:r>
              <w:rPr>
                <w:noProof/>
                <w:webHidden/>
              </w:rPr>
              <w:fldChar w:fldCharType="separate"/>
            </w:r>
            <w:r>
              <w:rPr>
                <w:noProof/>
                <w:webHidden/>
              </w:rPr>
              <w:t>38</w:t>
            </w:r>
            <w:r>
              <w:rPr>
                <w:noProof/>
                <w:webHidden/>
              </w:rPr>
              <w:fldChar w:fldCharType="end"/>
            </w:r>
          </w:hyperlink>
        </w:p>
        <w:p w14:paraId="4F978DFC" w14:textId="69EA7D39" w:rsidR="008067E3" w:rsidRDefault="008067E3">
          <w:pPr>
            <w:pStyle w:val="Sumrio2"/>
            <w:tabs>
              <w:tab w:val="right" w:leader="dot" w:pos="8494"/>
            </w:tabs>
            <w:rPr>
              <w:rFonts w:asciiTheme="minorHAnsi" w:hAnsiTheme="minorHAnsi"/>
              <w:noProof/>
              <w:kern w:val="0"/>
              <w:sz w:val="22"/>
              <w:szCs w:val="22"/>
              <w14:ligatures w14:val="none"/>
            </w:rPr>
          </w:pPr>
          <w:hyperlink w:anchor="_Toc215257672" w:history="1">
            <w:r w:rsidRPr="0069456B">
              <w:rPr>
                <w:rStyle w:val="Hyperlink"/>
                <w:rFonts w:eastAsia="Arial" w:cs="Arial"/>
                <w:b/>
                <w:bCs/>
                <w:noProof/>
              </w:rPr>
              <w:t>3.2 Mercado</w:t>
            </w:r>
            <w:r>
              <w:rPr>
                <w:noProof/>
                <w:webHidden/>
              </w:rPr>
              <w:tab/>
            </w:r>
            <w:r>
              <w:rPr>
                <w:noProof/>
                <w:webHidden/>
              </w:rPr>
              <w:fldChar w:fldCharType="begin"/>
            </w:r>
            <w:r>
              <w:rPr>
                <w:noProof/>
                <w:webHidden/>
              </w:rPr>
              <w:instrText xml:space="preserve"> PAGEREF _Toc215257672 \h </w:instrText>
            </w:r>
            <w:r>
              <w:rPr>
                <w:noProof/>
                <w:webHidden/>
              </w:rPr>
            </w:r>
            <w:r>
              <w:rPr>
                <w:noProof/>
                <w:webHidden/>
              </w:rPr>
              <w:fldChar w:fldCharType="separate"/>
            </w:r>
            <w:r>
              <w:rPr>
                <w:noProof/>
                <w:webHidden/>
              </w:rPr>
              <w:t>40</w:t>
            </w:r>
            <w:r>
              <w:rPr>
                <w:noProof/>
                <w:webHidden/>
              </w:rPr>
              <w:fldChar w:fldCharType="end"/>
            </w:r>
          </w:hyperlink>
        </w:p>
        <w:p w14:paraId="042ED03F" w14:textId="400A9324" w:rsidR="008067E3" w:rsidRDefault="008067E3">
          <w:pPr>
            <w:pStyle w:val="Sumrio2"/>
            <w:tabs>
              <w:tab w:val="right" w:leader="dot" w:pos="8494"/>
            </w:tabs>
            <w:rPr>
              <w:rFonts w:asciiTheme="minorHAnsi" w:hAnsiTheme="minorHAnsi"/>
              <w:noProof/>
              <w:kern w:val="0"/>
              <w:sz w:val="22"/>
              <w:szCs w:val="22"/>
              <w14:ligatures w14:val="none"/>
            </w:rPr>
          </w:pPr>
          <w:hyperlink w:anchor="_Toc215257673" w:history="1">
            <w:r w:rsidRPr="0069456B">
              <w:rPr>
                <w:rStyle w:val="Hyperlink"/>
                <w:rFonts w:eastAsia="Arial" w:cs="Arial"/>
                <w:b/>
                <w:bCs/>
                <w:noProof/>
              </w:rPr>
              <w:t>3.3 Seu Público-alvo</w:t>
            </w:r>
            <w:r>
              <w:rPr>
                <w:noProof/>
                <w:webHidden/>
              </w:rPr>
              <w:tab/>
            </w:r>
            <w:r>
              <w:rPr>
                <w:noProof/>
                <w:webHidden/>
              </w:rPr>
              <w:fldChar w:fldCharType="begin"/>
            </w:r>
            <w:r>
              <w:rPr>
                <w:noProof/>
                <w:webHidden/>
              </w:rPr>
              <w:instrText xml:space="preserve"> PAGEREF _Toc215257673 \h </w:instrText>
            </w:r>
            <w:r>
              <w:rPr>
                <w:noProof/>
                <w:webHidden/>
              </w:rPr>
            </w:r>
            <w:r>
              <w:rPr>
                <w:noProof/>
                <w:webHidden/>
              </w:rPr>
              <w:fldChar w:fldCharType="separate"/>
            </w:r>
            <w:r>
              <w:rPr>
                <w:noProof/>
                <w:webHidden/>
              </w:rPr>
              <w:t>40</w:t>
            </w:r>
            <w:r>
              <w:rPr>
                <w:noProof/>
                <w:webHidden/>
              </w:rPr>
              <w:fldChar w:fldCharType="end"/>
            </w:r>
          </w:hyperlink>
        </w:p>
        <w:p w14:paraId="12F7B03F" w14:textId="150F0388" w:rsidR="008067E3" w:rsidRDefault="008067E3">
          <w:pPr>
            <w:pStyle w:val="Sumrio2"/>
            <w:tabs>
              <w:tab w:val="right" w:leader="dot" w:pos="8494"/>
            </w:tabs>
            <w:rPr>
              <w:rFonts w:asciiTheme="minorHAnsi" w:hAnsiTheme="minorHAnsi"/>
              <w:noProof/>
              <w:kern w:val="0"/>
              <w:sz w:val="22"/>
              <w:szCs w:val="22"/>
              <w14:ligatures w14:val="none"/>
            </w:rPr>
          </w:pPr>
          <w:hyperlink w:anchor="_Toc215257674" w:history="1">
            <w:r w:rsidRPr="0069456B">
              <w:rPr>
                <w:rStyle w:val="Hyperlink"/>
                <w:rFonts w:eastAsia="Arial" w:cs="Arial"/>
                <w:b/>
                <w:bCs/>
                <w:noProof/>
              </w:rPr>
              <w:t>3.4 Suas Tecnologias Utilizadas - Programação</w:t>
            </w:r>
            <w:r>
              <w:rPr>
                <w:noProof/>
                <w:webHidden/>
              </w:rPr>
              <w:tab/>
            </w:r>
            <w:r>
              <w:rPr>
                <w:noProof/>
                <w:webHidden/>
              </w:rPr>
              <w:fldChar w:fldCharType="begin"/>
            </w:r>
            <w:r>
              <w:rPr>
                <w:noProof/>
                <w:webHidden/>
              </w:rPr>
              <w:instrText xml:space="preserve"> PAGEREF _Toc215257674 \h </w:instrText>
            </w:r>
            <w:r>
              <w:rPr>
                <w:noProof/>
                <w:webHidden/>
              </w:rPr>
            </w:r>
            <w:r>
              <w:rPr>
                <w:noProof/>
                <w:webHidden/>
              </w:rPr>
              <w:fldChar w:fldCharType="separate"/>
            </w:r>
            <w:r>
              <w:rPr>
                <w:noProof/>
                <w:webHidden/>
              </w:rPr>
              <w:t>43</w:t>
            </w:r>
            <w:r>
              <w:rPr>
                <w:noProof/>
                <w:webHidden/>
              </w:rPr>
              <w:fldChar w:fldCharType="end"/>
            </w:r>
          </w:hyperlink>
        </w:p>
        <w:p w14:paraId="43310C92" w14:textId="00BA75AA" w:rsidR="008067E3" w:rsidRDefault="008067E3">
          <w:pPr>
            <w:pStyle w:val="Sumrio1"/>
            <w:rPr>
              <w:rFonts w:asciiTheme="minorHAnsi" w:hAnsiTheme="minorHAnsi"/>
              <w:b w:val="0"/>
              <w:bCs w:val="0"/>
              <w:kern w:val="0"/>
              <w:sz w:val="22"/>
              <w:szCs w:val="22"/>
              <w14:ligatures w14:val="none"/>
            </w:rPr>
          </w:pPr>
          <w:hyperlink w:anchor="_Toc215257675" w:history="1">
            <w:r w:rsidRPr="0069456B">
              <w:rPr>
                <w:rStyle w:val="Hyperlink"/>
              </w:rPr>
              <w:t>4. Conclusão</w:t>
            </w:r>
            <w:r>
              <w:rPr>
                <w:webHidden/>
              </w:rPr>
              <w:tab/>
            </w:r>
            <w:r>
              <w:rPr>
                <w:webHidden/>
              </w:rPr>
              <w:fldChar w:fldCharType="begin"/>
            </w:r>
            <w:r>
              <w:rPr>
                <w:webHidden/>
              </w:rPr>
              <w:instrText xml:space="preserve"> PAGEREF _Toc215257675 \h </w:instrText>
            </w:r>
            <w:r>
              <w:rPr>
                <w:webHidden/>
              </w:rPr>
            </w:r>
            <w:r>
              <w:rPr>
                <w:webHidden/>
              </w:rPr>
              <w:fldChar w:fldCharType="separate"/>
            </w:r>
            <w:r>
              <w:rPr>
                <w:webHidden/>
              </w:rPr>
              <w:t>44</w:t>
            </w:r>
            <w:r>
              <w:rPr>
                <w:webHidden/>
              </w:rPr>
              <w:fldChar w:fldCharType="end"/>
            </w:r>
          </w:hyperlink>
        </w:p>
        <w:p w14:paraId="4BBC12E8" w14:textId="79EA481D" w:rsidR="008067E3" w:rsidRDefault="008067E3">
          <w:pPr>
            <w:pStyle w:val="Sumrio1"/>
            <w:rPr>
              <w:rFonts w:asciiTheme="minorHAnsi" w:hAnsiTheme="minorHAnsi"/>
              <w:b w:val="0"/>
              <w:bCs w:val="0"/>
              <w:kern w:val="0"/>
              <w:sz w:val="22"/>
              <w:szCs w:val="22"/>
              <w14:ligatures w14:val="none"/>
            </w:rPr>
          </w:pPr>
          <w:hyperlink w:anchor="_Toc215257676" w:history="1">
            <w:r w:rsidRPr="0069456B">
              <w:rPr>
                <w:rStyle w:val="Hyperlink"/>
              </w:rPr>
              <w:t>Referências</w:t>
            </w:r>
            <w:r>
              <w:rPr>
                <w:webHidden/>
              </w:rPr>
              <w:tab/>
            </w:r>
            <w:r>
              <w:rPr>
                <w:webHidden/>
              </w:rPr>
              <w:fldChar w:fldCharType="begin"/>
            </w:r>
            <w:r>
              <w:rPr>
                <w:webHidden/>
              </w:rPr>
              <w:instrText xml:space="preserve"> PAGEREF _Toc215257676 \h </w:instrText>
            </w:r>
            <w:r>
              <w:rPr>
                <w:webHidden/>
              </w:rPr>
            </w:r>
            <w:r>
              <w:rPr>
                <w:webHidden/>
              </w:rPr>
              <w:fldChar w:fldCharType="separate"/>
            </w:r>
            <w:r>
              <w:rPr>
                <w:webHidden/>
              </w:rPr>
              <w:t>45</w:t>
            </w:r>
            <w:r>
              <w:rPr>
                <w:webHidden/>
              </w:rPr>
              <w:fldChar w:fldCharType="end"/>
            </w:r>
          </w:hyperlink>
        </w:p>
        <w:p w14:paraId="092E2E45" w14:textId="5B56ED14" w:rsidR="008067E3" w:rsidRDefault="008067E3">
          <w:pPr>
            <w:pStyle w:val="Sumrio1"/>
            <w:rPr>
              <w:rFonts w:asciiTheme="minorHAnsi" w:hAnsiTheme="minorHAnsi"/>
              <w:b w:val="0"/>
              <w:bCs w:val="0"/>
              <w:kern w:val="0"/>
              <w:sz w:val="22"/>
              <w:szCs w:val="22"/>
              <w14:ligatures w14:val="none"/>
            </w:rPr>
          </w:pPr>
          <w:hyperlink w:anchor="_Toc215257677" w:history="1">
            <w:r w:rsidRPr="0069456B">
              <w:rPr>
                <w:rStyle w:val="Hyperlink"/>
              </w:rPr>
              <w:t>Apêndice A</w:t>
            </w:r>
            <w:r>
              <w:rPr>
                <w:webHidden/>
              </w:rPr>
              <w:tab/>
            </w:r>
            <w:r>
              <w:rPr>
                <w:webHidden/>
              </w:rPr>
              <w:fldChar w:fldCharType="begin"/>
            </w:r>
            <w:r>
              <w:rPr>
                <w:webHidden/>
              </w:rPr>
              <w:instrText xml:space="preserve"> PAGEREF _Toc215257677 \h </w:instrText>
            </w:r>
            <w:r>
              <w:rPr>
                <w:webHidden/>
              </w:rPr>
            </w:r>
            <w:r>
              <w:rPr>
                <w:webHidden/>
              </w:rPr>
              <w:fldChar w:fldCharType="separate"/>
            </w:r>
            <w:r>
              <w:rPr>
                <w:webHidden/>
              </w:rPr>
              <w:t>48</w:t>
            </w:r>
            <w:r>
              <w:rPr>
                <w:webHidden/>
              </w:rPr>
              <w:fldChar w:fldCharType="end"/>
            </w:r>
          </w:hyperlink>
        </w:p>
        <w:p w14:paraId="4BB1B454" w14:textId="1D6F9A0D" w:rsidR="008067E3" w:rsidRDefault="008067E3">
          <w:pPr>
            <w:pStyle w:val="Sumrio2"/>
            <w:tabs>
              <w:tab w:val="right" w:leader="dot" w:pos="8494"/>
            </w:tabs>
            <w:rPr>
              <w:rFonts w:asciiTheme="minorHAnsi" w:hAnsiTheme="minorHAnsi"/>
              <w:noProof/>
              <w:kern w:val="0"/>
              <w:sz w:val="22"/>
              <w:szCs w:val="22"/>
              <w14:ligatures w14:val="none"/>
            </w:rPr>
          </w:pPr>
          <w:hyperlink w:anchor="_Toc215257678" w:history="1">
            <w:r w:rsidRPr="0069456B">
              <w:rPr>
                <w:rStyle w:val="Hyperlink"/>
                <w:rFonts w:cs="Arial"/>
                <w:b/>
                <w:bCs/>
                <w:noProof/>
              </w:rPr>
              <w:t>Questionário – Profissionais</w:t>
            </w:r>
            <w:r>
              <w:rPr>
                <w:noProof/>
                <w:webHidden/>
              </w:rPr>
              <w:tab/>
            </w:r>
            <w:r>
              <w:rPr>
                <w:noProof/>
                <w:webHidden/>
              </w:rPr>
              <w:fldChar w:fldCharType="begin"/>
            </w:r>
            <w:r>
              <w:rPr>
                <w:noProof/>
                <w:webHidden/>
              </w:rPr>
              <w:instrText xml:space="preserve"> PAGEREF _Toc215257678 \h </w:instrText>
            </w:r>
            <w:r>
              <w:rPr>
                <w:noProof/>
                <w:webHidden/>
              </w:rPr>
            </w:r>
            <w:r>
              <w:rPr>
                <w:noProof/>
                <w:webHidden/>
              </w:rPr>
              <w:fldChar w:fldCharType="separate"/>
            </w:r>
            <w:r>
              <w:rPr>
                <w:noProof/>
                <w:webHidden/>
              </w:rPr>
              <w:t>54</w:t>
            </w:r>
            <w:r>
              <w:rPr>
                <w:noProof/>
                <w:webHidden/>
              </w:rPr>
              <w:fldChar w:fldCharType="end"/>
            </w:r>
          </w:hyperlink>
        </w:p>
        <w:p w14:paraId="7B5FDB3F" w14:textId="33B94FE6" w:rsidR="008067E3" w:rsidRDefault="008067E3">
          <w:pPr>
            <w:pStyle w:val="Sumrio2"/>
            <w:tabs>
              <w:tab w:val="right" w:leader="dot" w:pos="8494"/>
            </w:tabs>
            <w:rPr>
              <w:rFonts w:asciiTheme="minorHAnsi" w:hAnsiTheme="minorHAnsi"/>
              <w:noProof/>
              <w:kern w:val="0"/>
              <w:sz w:val="22"/>
              <w:szCs w:val="22"/>
              <w14:ligatures w14:val="none"/>
            </w:rPr>
          </w:pPr>
          <w:hyperlink w:anchor="_Toc215257679" w:history="1">
            <w:r w:rsidRPr="0069456B">
              <w:rPr>
                <w:rStyle w:val="Hyperlink"/>
                <w:rFonts w:ascii="Arial Rounded MT Bold" w:hAnsi="Arial Rounded MT Bold"/>
                <w:noProof/>
              </w:rPr>
              <w:t>Questionário – Academia</w:t>
            </w:r>
            <w:r>
              <w:rPr>
                <w:noProof/>
                <w:webHidden/>
              </w:rPr>
              <w:tab/>
            </w:r>
            <w:r>
              <w:rPr>
                <w:noProof/>
                <w:webHidden/>
              </w:rPr>
              <w:fldChar w:fldCharType="begin"/>
            </w:r>
            <w:r>
              <w:rPr>
                <w:noProof/>
                <w:webHidden/>
              </w:rPr>
              <w:instrText xml:space="preserve"> PAGEREF _Toc215257679 \h </w:instrText>
            </w:r>
            <w:r>
              <w:rPr>
                <w:noProof/>
                <w:webHidden/>
              </w:rPr>
            </w:r>
            <w:r>
              <w:rPr>
                <w:noProof/>
                <w:webHidden/>
              </w:rPr>
              <w:fldChar w:fldCharType="separate"/>
            </w:r>
            <w:r>
              <w:rPr>
                <w:noProof/>
                <w:webHidden/>
              </w:rPr>
              <w:t>59</w:t>
            </w:r>
            <w:r>
              <w:rPr>
                <w:noProof/>
                <w:webHidden/>
              </w:rPr>
              <w:fldChar w:fldCharType="end"/>
            </w:r>
          </w:hyperlink>
        </w:p>
        <w:p w14:paraId="276AECD6" w14:textId="7DF6FC93" w:rsidR="008067E3" w:rsidRDefault="008067E3">
          <w:pPr>
            <w:pStyle w:val="Sumrio1"/>
            <w:rPr>
              <w:rFonts w:asciiTheme="minorHAnsi" w:hAnsiTheme="minorHAnsi"/>
              <w:b w:val="0"/>
              <w:bCs w:val="0"/>
              <w:kern w:val="0"/>
              <w:sz w:val="22"/>
              <w:szCs w:val="22"/>
              <w14:ligatures w14:val="none"/>
            </w:rPr>
          </w:pPr>
          <w:hyperlink w:anchor="_Toc215257680" w:history="1">
            <w:r w:rsidRPr="0069456B">
              <w:rPr>
                <w:rStyle w:val="Hyperlink"/>
              </w:rPr>
              <w:t>Apêndice B</w:t>
            </w:r>
            <w:r>
              <w:rPr>
                <w:webHidden/>
              </w:rPr>
              <w:tab/>
            </w:r>
            <w:r>
              <w:rPr>
                <w:webHidden/>
              </w:rPr>
              <w:fldChar w:fldCharType="begin"/>
            </w:r>
            <w:r>
              <w:rPr>
                <w:webHidden/>
              </w:rPr>
              <w:instrText xml:space="preserve"> PAGEREF _Toc215257680 \h </w:instrText>
            </w:r>
            <w:r>
              <w:rPr>
                <w:webHidden/>
              </w:rPr>
            </w:r>
            <w:r>
              <w:rPr>
                <w:webHidden/>
              </w:rPr>
              <w:fldChar w:fldCharType="separate"/>
            </w:r>
            <w:r>
              <w:rPr>
                <w:webHidden/>
              </w:rPr>
              <w:t>61</w:t>
            </w:r>
            <w:r>
              <w:rPr>
                <w:webHidden/>
              </w:rPr>
              <w:fldChar w:fldCharType="end"/>
            </w:r>
          </w:hyperlink>
        </w:p>
        <w:p w14:paraId="4C0C856A" w14:textId="64D90DA2" w:rsidR="008067E3" w:rsidRDefault="008067E3">
          <w:pPr>
            <w:pStyle w:val="Sumrio2"/>
            <w:tabs>
              <w:tab w:val="right" w:leader="dot" w:pos="8494"/>
            </w:tabs>
            <w:rPr>
              <w:rFonts w:asciiTheme="minorHAnsi" w:hAnsiTheme="minorHAnsi"/>
              <w:noProof/>
              <w:kern w:val="0"/>
              <w:sz w:val="22"/>
              <w:szCs w:val="22"/>
              <w14:ligatures w14:val="none"/>
            </w:rPr>
          </w:pPr>
          <w:hyperlink w:anchor="_Toc215257681" w:history="1">
            <w:r w:rsidRPr="0069456B">
              <w:rPr>
                <w:rStyle w:val="Hyperlink"/>
                <w:rFonts w:ascii="Arial Rounded MT Bold" w:hAnsi="Arial Rounded MT Bold"/>
                <w:noProof/>
              </w:rPr>
              <w:t>Prototipagem de baixa definição (manual em papel sem pauta)</w:t>
            </w:r>
            <w:r>
              <w:rPr>
                <w:noProof/>
                <w:webHidden/>
              </w:rPr>
              <w:tab/>
            </w:r>
            <w:r>
              <w:rPr>
                <w:noProof/>
                <w:webHidden/>
              </w:rPr>
              <w:fldChar w:fldCharType="begin"/>
            </w:r>
            <w:r>
              <w:rPr>
                <w:noProof/>
                <w:webHidden/>
              </w:rPr>
              <w:instrText xml:space="preserve"> PAGEREF _Toc215257681 \h </w:instrText>
            </w:r>
            <w:r>
              <w:rPr>
                <w:noProof/>
                <w:webHidden/>
              </w:rPr>
            </w:r>
            <w:r>
              <w:rPr>
                <w:noProof/>
                <w:webHidden/>
              </w:rPr>
              <w:fldChar w:fldCharType="separate"/>
            </w:r>
            <w:r>
              <w:rPr>
                <w:noProof/>
                <w:webHidden/>
              </w:rPr>
              <w:t>61</w:t>
            </w:r>
            <w:r>
              <w:rPr>
                <w:noProof/>
                <w:webHidden/>
              </w:rPr>
              <w:fldChar w:fldCharType="end"/>
            </w:r>
          </w:hyperlink>
        </w:p>
        <w:p w14:paraId="17670BC7" w14:textId="0FE3FFEE" w:rsidR="008067E3" w:rsidRDefault="008067E3">
          <w:pPr>
            <w:pStyle w:val="Sumrio2"/>
            <w:tabs>
              <w:tab w:val="right" w:leader="dot" w:pos="8494"/>
            </w:tabs>
            <w:rPr>
              <w:rFonts w:asciiTheme="minorHAnsi" w:hAnsiTheme="minorHAnsi"/>
              <w:noProof/>
              <w:kern w:val="0"/>
              <w:sz w:val="22"/>
              <w:szCs w:val="22"/>
              <w14:ligatures w14:val="none"/>
            </w:rPr>
          </w:pPr>
          <w:hyperlink w:anchor="_Toc215257682" w:history="1">
            <w:r w:rsidRPr="0069456B">
              <w:rPr>
                <w:rStyle w:val="Hyperlink"/>
                <w:rFonts w:cs="Arial"/>
                <w:b/>
                <w:noProof/>
              </w:rPr>
              <w:t>Prototipagem - De média definição (wireframe – Usar o Balsamiq)</w:t>
            </w:r>
            <w:r>
              <w:rPr>
                <w:noProof/>
                <w:webHidden/>
              </w:rPr>
              <w:tab/>
            </w:r>
            <w:r>
              <w:rPr>
                <w:noProof/>
                <w:webHidden/>
              </w:rPr>
              <w:fldChar w:fldCharType="begin"/>
            </w:r>
            <w:r>
              <w:rPr>
                <w:noProof/>
                <w:webHidden/>
              </w:rPr>
              <w:instrText xml:space="preserve"> PAGEREF _Toc215257682 \h </w:instrText>
            </w:r>
            <w:r>
              <w:rPr>
                <w:noProof/>
                <w:webHidden/>
              </w:rPr>
            </w:r>
            <w:r>
              <w:rPr>
                <w:noProof/>
                <w:webHidden/>
              </w:rPr>
              <w:fldChar w:fldCharType="separate"/>
            </w:r>
            <w:r>
              <w:rPr>
                <w:noProof/>
                <w:webHidden/>
              </w:rPr>
              <w:t>63</w:t>
            </w:r>
            <w:r>
              <w:rPr>
                <w:noProof/>
                <w:webHidden/>
              </w:rPr>
              <w:fldChar w:fldCharType="end"/>
            </w:r>
          </w:hyperlink>
        </w:p>
        <w:p w14:paraId="673B83B8" w14:textId="5B236EC7" w:rsidR="008067E3" w:rsidRDefault="008067E3">
          <w:pPr>
            <w:pStyle w:val="Sumrio2"/>
            <w:tabs>
              <w:tab w:val="right" w:leader="dot" w:pos="8494"/>
            </w:tabs>
            <w:rPr>
              <w:rFonts w:asciiTheme="minorHAnsi" w:hAnsiTheme="minorHAnsi"/>
              <w:noProof/>
              <w:kern w:val="0"/>
              <w:sz w:val="22"/>
              <w:szCs w:val="22"/>
              <w14:ligatures w14:val="none"/>
            </w:rPr>
          </w:pPr>
          <w:hyperlink w:anchor="_Toc215257683" w:history="1">
            <w:r w:rsidRPr="0069456B">
              <w:rPr>
                <w:rStyle w:val="Hyperlink"/>
                <w:rFonts w:cs="Arial"/>
                <w:b/>
                <w:noProof/>
              </w:rPr>
              <w:t>Prototipagem - De alta definição (Interativo – Usar o Figma)</w:t>
            </w:r>
            <w:r>
              <w:rPr>
                <w:noProof/>
                <w:webHidden/>
              </w:rPr>
              <w:tab/>
            </w:r>
            <w:r>
              <w:rPr>
                <w:noProof/>
                <w:webHidden/>
              </w:rPr>
              <w:fldChar w:fldCharType="begin"/>
            </w:r>
            <w:r>
              <w:rPr>
                <w:noProof/>
                <w:webHidden/>
              </w:rPr>
              <w:instrText xml:space="preserve"> PAGEREF _Toc215257683 \h </w:instrText>
            </w:r>
            <w:r>
              <w:rPr>
                <w:noProof/>
                <w:webHidden/>
              </w:rPr>
            </w:r>
            <w:r>
              <w:rPr>
                <w:noProof/>
                <w:webHidden/>
              </w:rPr>
              <w:fldChar w:fldCharType="separate"/>
            </w:r>
            <w:r>
              <w:rPr>
                <w:noProof/>
                <w:webHidden/>
              </w:rPr>
              <w:t>65</w:t>
            </w:r>
            <w:r>
              <w:rPr>
                <w:noProof/>
                <w:webHidden/>
              </w:rPr>
              <w:fldChar w:fldCharType="end"/>
            </w:r>
          </w:hyperlink>
        </w:p>
        <w:p w14:paraId="17AA152D" w14:textId="71390D0C" w:rsidR="00050D88" w:rsidRDefault="00050D88" w:rsidP="746780B3">
          <w:pPr>
            <w:pStyle w:val="Sumrio3"/>
            <w:tabs>
              <w:tab w:val="right" w:leader="dot" w:pos="8490"/>
            </w:tabs>
            <w:ind w:left="0"/>
            <w:rPr>
              <w:rStyle w:val="Hyperlink"/>
            </w:rPr>
          </w:pPr>
          <w:r>
            <w:fldChar w:fldCharType="end"/>
          </w:r>
        </w:p>
      </w:sdtContent>
    </w:sdt>
    <w:p w14:paraId="60292BC4" w14:textId="79DA083E" w:rsidR="746780B3" w:rsidRDefault="746780B3" w:rsidP="746780B3"/>
    <w:p w14:paraId="1F93D3BF" w14:textId="5941C0F0" w:rsidR="00B86E38" w:rsidRDefault="00B86E38" w:rsidP="683D03A7">
      <w:pPr>
        <w:rPr>
          <w:sz w:val="32"/>
          <w:szCs w:val="32"/>
        </w:rPr>
        <w:sectPr w:rsidR="00B86E38" w:rsidSect="00420DC5">
          <w:headerReference w:type="default" r:id="rId11"/>
          <w:footerReference w:type="default" r:id="rId12"/>
          <w:headerReference w:type="first" r:id="rId13"/>
          <w:footerReference w:type="first" r:id="rId14"/>
          <w:pgSz w:w="11906" w:h="16838"/>
          <w:pgMar w:top="1701" w:right="1134" w:bottom="1134" w:left="1701" w:header="709" w:footer="709" w:gutter="567"/>
          <w:pgNumType w:start="1"/>
          <w:cols w:space="708"/>
          <w:docGrid w:linePitch="360"/>
        </w:sectPr>
      </w:pPr>
    </w:p>
    <w:p w14:paraId="4D8649C7" w14:textId="027D64E2" w:rsidR="002F693D" w:rsidRDefault="002F693D" w:rsidP="683D03A7">
      <w:pPr>
        <w:rPr>
          <w:rFonts w:eastAsia="Arial" w:cs="Arial"/>
          <w:b/>
          <w:bCs/>
          <w:sz w:val="32"/>
          <w:szCs w:val="32"/>
        </w:rPr>
      </w:pPr>
    </w:p>
    <w:p w14:paraId="12C3B7A8" w14:textId="0D6C50D9" w:rsidR="00D35086" w:rsidRPr="009E0790" w:rsidRDefault="00DB267E" w:rsidP="00DB267E">
      <w:pPr>
        <w:pStyle w:val="Ttulo1"/>
        <w:jc w:val="both"/>
        <w:rPr>
          <w:sz w:val="32"/>
          <w:szCs w:val="32"/>
        </w:rPr>
      </w:pPr>
      <w:bookmarkStart w:id="1" w:name="_Toc215257642"/>
      <w:r w:rsidRPr="0CC0F0A8">
        <w:rPr>
          <w:sz w:val="32"/>
          <w:szCs w:val="32"/>
        </w:rPr>
        <w:t xml:space="preserve">1. </w:t>
      </w:r>
      <w:r w:rsidR="00B31F74" w:rsidRPr="0CC0F0A8">
        <w:rPr>
          <w:sz w:val="32"/>
          <w:szCs w:val="32"/>
        </w:rPr>
        <w:t>Introdução</w:t>
      </w:r>
      <w:bookmarkEnd w:id="1"/>
    </w:p>
    <w:p w14:paraId="207B5463" w14:textId="77777777" w:rsidR="002B21F6" w:rsidRPr="002B21F6" w:rsidRDefault="002B21F6" w:rsidP="002B21F6">
      <w:pPr>
        <w:spacing w:after="120" w:line="360" w:lineRule="auto"/>
        <w:ind w:firstLine="709"/>
        <w:jc w:val="both"/>
        <w:rPr>
          <w:rFonts w:eastAsia="Times New Roman" w:cs="Arial"/>
          <w:kern w:val="0"/>
          <w14:ligatures w14:val="none"/>
        </w:rPr>
      </w:pPr>
      <w:r w:rsidRPr="002B21F6">
        <w:rPr>
          <w:rFonts w:eastAsia="Times New Roman" w:cs="Arial"/>
          <w:kern w:val="0"/>
          <w14:ligatures w14:val="none"/>
        </w:rPr>
        <w:t>A tecnologia vem se consolidando como um recurso indispensável para a otimização de atividades do dia a dia, trazendo impactos positivos não apenas no ambiente acadêmico, mas também em diversos segmentos da sociedade. Seu alcance se estende da organização e do empreendedorismo até o lazer e a interação social (BREGOLIN, 2020). Entre essas inovações, os aplicativos móveis se destacam como ferramentas que ampliam a experiência urbana, permitindo que as pessoas tenham acesso a serviços e recursos de maneira prática e eficiente (SILVA; URSSI, 2015). Nesse cenário, as academias de musculação, como parte integrante do espaço urbano, também têm se beneficiado dessas soluções digitais. O setor fitness, além de ser um ambiente de convivência social, representa um mercado em constante expansão, impulsionado pela crescente conscientização sobre a importância da atividade física para uma vida saudável (BREGOLIN, 2020). Contudo, observa-se que, em muitos casos, os sistemas utilizados por academias não acompanham os avanços tecnológicos disponíveis, gerando falhas na comunicação e no acompanhamento dos alunos (MAYER; GURGEL; ANGULSKI, 2016).</w:t>
      </w:r>
    </w:p>
    <w:p w14:paraId="36612C9D" w14:textId="77777777" w:rsidR="002B21F6" w:rsidRPr="002B21F6" w:rsidRDefault="002B21F6" w:rsidP="002B21F6">
      <w:pPr>
        <w:spacing w:after="120" w:line="360" w:lineRule="auto"/>
        <w:ind w:firstLine="709"/>
        <w:jc w:val="both"/>
        <w:rPr>
          <w:rFonts w:eastAsia="Times New Roman" w:cs="Arial"/>
          <w:kern w:val="0"/>
          <w14:ligatures w14:val="none"/>
        </w:rPr>
      </w:pPr>
      <w:r w:rsidRPr="002B21F6">
        <w:rPr>
          <w:rFonts w:eastAsia="Times New Roman" w:cs="Arial"/>
          <w:kern w:val="0"/>
          <w14:ligatures w14:val="none"/>
        </w:rPr>
        <w:t xml:space="preserve">Com base em análises sobre o crescimento do mercado fitness, que inclui academias de diferentes modalidades como musculação e </w:t>
      </w:r>
      <w:proofErr w:type="spellStart"/>
      <w:r w:rsidRPr="002B21F6">
        <w:rPr>
          <w:rFonts w:eastAsia="Times New Roman" w:cs="Arial"/>
          <w:kern w:val="0"/>
          <w14:ligatures w14:val="none"/>
        </w:rPr>
        <w:t>Crossfit</w:t>
      </w:r>
      <w:proofErr w:type="spellEnd"/>
      <w:r w:rsidRPr="002B21F6">
        <w:rPr>
          <w:rFonts w:eastAsia="Times New Roman" w:cs="Arial"/>
          <w:kern w:val="0"/>
          <w14:ligatures w14:val="none"/>
        </w:rPr>
        <w:t xml:space="preserve">, a </w:t>
      </w:r>
      <w:proofErr w:type="spellStart"/>
      <w:r w:rsidRPr="002B21F6">
        <w:rPr>
          <w:rFonts w:eastAsia="Times New Roman" w:cs="Arial"/>
          <w:kern w:val="0"/>
          <w14:ligatures w14:val="none"/>
        </w:rPr>
        <w:t>Fit-ON</w:t>
      </w:r>
      <w:proofErr w:type="spellEnd"/>
      <w:r w:rsidRPr="002B21F6">
        <w:rPr>
          <w:rFonts w:eastAsia="Times New Roman" w:cs="Arial"/>
          <w:kern w:val="0"/>
          <w14:ligatures w14:val="none"/>
        </w:rPr>
        <w:t xml:space="preserve"> direcionou seus esforços para o desenvolvimento do sistema </w:t>
      </w:r>
      <w:proofErr w:type="spellStart"/>
      <w:r w:rsidRPr="331880DA">
        <w:rPr>
          <w:rFonts w:eastAsia="Times New Roman" w:cs="Arial"/>
          <w:b/>
          <w:bCs/>
          <w:kern w:val="0"/>
          <w14:ligatures w14:val="none"/>
        </w:rPr>
        <w:t>MyCoreSonal</w:t>
      </w:r>
      <w:proofErr w:type="spellEnd"/>
      <w:r w:rsidRPr="002B21F6">
        <w:rPr>
          <w:rFonts w:eastAsia="Times New Roman" w:cs="Arial"/>
          <w:kern w:val="0"/>
          <w14:ligatures w14:val="none"/>
        </w:rPr>
        <w:t>. Segundo dados da HFA e da ACAD, o Brasil ocupa a segunda posição mundial em número de academias, ficando atrás apenas dos Estados Unidos (IHRSA, 2019), com aproximadamente 64.373 empresas ligadas ao setor (SEBRAE, 2024). Esse número representa uma evolução significativa em relação a 2019, quando havia 34.509 academias, indicando uma taxa média de crescimento de 10% ao ano. Além disso, o faturamento do setor no Brasil gira em torno de R$ 8,6 bilhões (US$ 1,6 bi), com um aumento global de 13,97%. Em 2022, cerca de 7% da população brasileira — aproximadamente 13,7 milhões de pessoas — estavam matriculadas em academias, reforçando a relevância e o potencial desse mercado.</w:t>
      </w:r>
    </w:p>
    <w:p w14:paraId="48F943EC" w14:textId="77777777" w:rsidR="002B21F6" w:rsidRPr="002B21F6" w:rsidRDefault="002B21F6" w:rsidP="002B21F6">
      <w:pPr>
        <w:spacing w:after="120" w:line="360" w:lineRule="auto"/>
        <w:ind w:firstLine="709"/>
        <w:jc w:val="both"/>
        <w:rPr>
          <w:rFonts w:eastAsia="Times New Roman" w:cs="Arial"/>
          <w:kern w:val="0"/>
          <w14:ligatures w14:val="none"/>
        </w:rPr>
      </w:pPr>
      <w:r w:rsidRPr="002B21F6">
        <w:rPr>
          <w:rFonts w:eastAsia="Times New Roman" w:cs="Arial"/>
          <w:kern w:val="0"/>
          <w14:ligatures w14:val="none"/>
        </w:rPr>
        <w:lastRenderedPageBreak/>
        <w:t xml:space="preserve">É nesse contexto que surge a </w:t>
      </w:r>
      <w:proofErr w:type="spellStart"/>
      <w:r w:rsidRPr="002B21F6">
        <w:rPr>
          <w:rFonts w:eastAsia="Times New Roman" w:cs="Arial"/>
          <w:kern w:val="0"/>
          <w14:ligatures w14:val="none"/>
        </w:rPr>
        <w:t>Fit-ON</w:t>
      </w:r>
      <w:proofErr w:type="spellEnd"/>
      <w:r w:rsidRPr="002B21F6">
        <w:rPr>
          <w:rFonts w:eastAsia="Times New Roman" w:cs="Arial"/>
          <w:kern w:val="0"/>
          <w14:ligatures w14:val="none"/>
        </w:rPr>
        <w:t xml:space="preserve">, uma startup que vem transformando o cenário esportivo com soluções digitais inovadoras. Seu foco é criar ferramentas que atendam tanto academias quanto atletas e praticantes individuais. Os principais desafios que a empresa busca solucionar estão relacionados à gestão ineficiente, ao desempenho e à experiência dos usuários. Além de oferecer soluções voltadas para negócios, a </w:t>
      </w:r>
      <w:proofErr w:type="spellStart"/>
      <w:r w:rsidRPr="002B21F6">
        <w:rPr>
          <w:rFonts w:eastAsia="Times New Roman" w:cs="Arial"/>
          <w:kern w:val="0"/>
          <w14:ligatures w14:val="none"/>
        </w:rPr>
        <w:t>Fit-ON</w:t>
      </w:r>
      <w:proofErr w:type="spellEnd"/>
      <w:r w:rsidRPr="002B21F6">
        <w:rPr>
          <w:rFonts w:eastAsia="Times New Roman" w:cs="Arial"/>
          <w:kern w:val="0"/>
          <w14:ligatures w14:val="none"/>
        </w:rPr>
        <w:t xml:space="preserve"> também desenvolve aplicativos direcionados ao consumidor final, facilitando a contratação de profissionais, a busca por espaços esportivos, a criação de treinos personalizados e a participação em comunidades fitness.</w:t>
      </w:r>
    </w:p>
    <w:p w14:paraId="1DAF9A1D" w14:textId="77777777" w:rsidR="002B21F6" w:rsidRPr="002B21F6" w:rsidRDefault="002B21F6" w:rsidP="23051913">
      <w:pPr>
        <w:spacing w:after="120" w:line="360" w:lineRule="auto"/>
        <w:ind w:firstLine="709"/>
        <w:jc w:val="both"/>
        <w:rPr>
          <w:rFonts w:eastAsia="Times New Roman" w:cs="Arial"/>
        </w:rPr>
      </w:pPr>
      <w:r w:rsidRPr="23051913">
        <w:rPr>
          <w:rFonts w:eastAsia="Times New Roman" w:cs="Arial"/>
        </w:rPr>
        <w:t xml:space="preserve">Diante dessa realidade, a </w:t>
      </w:r>
      <w:proofErr w:type="spellStart"/>
      <w:r w:rsidRPr="23051913">
        <w:rPr>
          <w:rFonts w:eastAsia="Times New Roman" w:cs="Arial"/>
        </w:rPr>
        <w:t>Fit-ON</w:t>
      </w:r>
      <w:proofErr w:type="spellEnd"/>
      <w:r w:rsidRPr="23051913">
        <w:rPr>
          <w:rFonts w:eastAsia="Times New Roman" w:cs="Arial"/>
        </w:rPr>
        <w:t xml:space="preserve"> lançou o MCS (</w:t>
      </w:r>
      <w:proofErr w:type="spellStart"/>
      <w:r w:rsidRPr="23051913">
        <w:rPr>
          <w:rFonts w:eastAsia="Times New Roman" w:cs="Arial"/>
        </w:rPr>
        <w:t>MyCoreSonal</w:t>
      </w:r>
      <w:proofErr w:type="spellEnd"/>
      <w:r w:rsidRPr="23051913">
        <w:rPr>
          <w:rFonts w:eastAsia="Times New Roman" w:cs="Arial"/>
        </w:rPr>
        <w:t>), um software mobile que vai além de ser apenas um aplicativo: trata-se de uma solução prática e abrangente para pessoas de diferentes faixas etárias que desejam alcançar melhores resultados na academia e no universo fitness. O MCS surge como resposta direta às lacunas identificadas nas pesquisas, especialmente a ausência de atendimento on-line eficiente, oferecendo uma plataforma robusta que fortalece a relação entre alunos, profissionais e academias.</w:t>
      </w:r>
    </w:p>
    <w:p w14:paraId="5BF3A21D" w14:textId="7FA62101" w:rsidR="00D35086" w:rsidRPr="00573ED8" w:rsidRDefault="009E0790" w:rsidP="00343292">
      <w:pPr>
        <w:pStyle w:val="Ttulo2"/>
        <w:spacing w:after="120"/>
        <w:rPr>
          <w:rFonts w:ascii="Arial Rounded MT Bold" w:hAnsi="Arial Rounded MT Bold"/>
          <w:color w:val="auto"/>
        </w:rPr>
      </w:pPr>
      <w:bookmarkStart w:id="2" w:name="_Toc215257643"/>
      <w:r w:rsidRPr="331880DA">
        <w:rPr>
          <w:rFonts w:ascii="Arial Rounded MT Bold" w:hAnsi="Arial Rounded MT Bold"/>
          <w:color w:val="auto"/>
        </w:rPr>
        <w:t>1.1</w:t>
      </w:r>
      <w:r w:rsidR="00573ED8" w:rsidRPr="331880DA">
        <w:rPr>
          <w:rFonts w:ascii="Arial Rounded MT Bold" w:hAnsi="Arial Rounded MT Bold"/>
          <w:color w:val="auto"/>
        </w:rPr>
        <w:t xml:space="preserve"> </w:t>
      </w:r>
      <w:r w:rsidR="00B31F74" w:rsidRPr="331880DA">
        <w:rPr>
          <w:rFonts w:ascii="Arial Rounded MT Bold" w:hAnsi="Arial Rounded MT Bold"/>
          <w:color w:val="auto"/>
        </w:rPr>
        <w:t>Objetivos Gerais</w:t>
      </w:r>
      <w:bookmarkEnd w:id="2"/>
    </w:p>
    <w:p w14:paraId="2E56B8CF" w14:textId="00999A48" w:rsidR="49C09D2E" w:rsidRDefault="49C09D2E" w:rsidP="23051913">
      <w:pPr>
        <w:spacing w:after="120" w:line="360" w:lineRule="auto"/>
        <w:ind w:firstLine="709"/>
        <w:jc w:val="both"/>
        <w:rPr>
          <w:rFonts w:eastAsia="Times New Roman" w:cs="Arial"/>
        </w:rPr>
      </w:pPr>
      <w:r w:rsidRPr="23051913">
        <w:rPr>
          <w:rFonts w:eastAsia="Times New Roman" w:cs="Arial"/>
        </w:rPr>
        <w:t xml:space="preserve">O principal objetivo do projeto é criar uma aplicação para dispositivos móveis que visa otimizar a experiencia daqueles que praticam ou prestam serviços para o fim da obtenção dos objetivos desejados na prática de exercícios físico. a obtenção dos fins lucrativos do projeto através de uma taxa sobre este serviço, ou </w:t>
      </w:r>
      <w:r w:rsidR="7D9788B2" w:rsidRPr="23051913">
        <w:rPr>
          <w:rFonts w:eastAsia="Times New Roman" w:cs="Arial"/>
        </w:rPr>
        <w:t xml:space="preserve">funcionalidades como a gestão de </w:t>
      </w:r>
      <w:proofErr w:type="spellStart"/>
      <w:r w:rsidR="7D9788B2" w:rsidRPr="23051913">
        <w:rPr>
          <w:rFonts w:eastAsia="Times New Roman" w:cs="Arial"/>
        </w:rPr>
        <w:t>váriaveis</w:t>
      </w:r>
      <w:proofErr w:type="spellEnd"/>
      <w:r w:rsidR="7D9788B2" w:rsidRPr="23051913">
        <w:rPr>
          <w:rFonts w:eastAsia="Times New Roman" w:cs="Arial"/>
        </w:rPr>
        <w:t xml:space="preserve"> sobre o treino dos alunos por parte do profissional</w:t>
      </w:r>
      <w:r w:rsidRPr="23051913">
        <w:rPr>
          <w:rFonts w:eastAsia="Times New Roman" w:cs="Arial"/>
        </w:rPr>
        <w:t>.</w:t>
      </w:r>
    </w:p>
    <w:p w14:paraId="0930A1D4" w14:textId="3811D105" w:rsidR="00D35086" w:rsidRPr="000C35BA" w:rsidRDefault="24DB4FE4" w:rsidP="000C35BA">
      <w:pPr>
        <w:spacing w:after="120" w:line="360" w:lineRule="auto"/>
        <w:ind w:firstLine="709"/>
        <w:jc w:val="both"/>
        <w:rPr>
          <w:rFonts w:eastAsia="Times New Roman" w:cs="Arial"/>
        </w:rPr>
      </w:pPr>
      <w:r w:rsidRPr="23051913">
        <w:rPr>
          <w:rFonts w:eastAsia="Times New Roman" w:cs="Arial"/>
        </w:rPr>
        <w:t>A partir deste pressuposto o projeto M</w:t>
      </w:r>
      <w:r w:rsidR="51AA2762" w:rsidRPr="23051913">
        <w:rPr>
          <w:rFonts w:eastAsia="Times New Roman" w:cs="Arial"/>
        </w:rPr>
        <w:t xml:space="preserve">CS </w:t>
      </w:r>
      <w:r w:rsidRPr="23051913">
        <w:rPr>
          <w:rFonts w:eastAsia="Times New Roman" w:cs="Arial"/>
        </w:rPr>
        <w:t>surge do esforço</w:t>
      </w:r>
      <w:r w:rsidR="563672A1" w:rsidRPr="23051913">
        <w:rPr>
          <w:rFonts w:eastAsia="Times New Roman" w:cs="Arial"/>
        </w:rPr>
        <w:t xml:space="preserve"> empregado na elaboração de uma plataforma especialmente benéfica para profissionais, praticantes de atividades físicas e academias</w:t>
      </w:r>
      <w:r w:rsidR="123A5D87" w:rsidRPr="23051913">
        <w:rPr>
          <w:rFonts w:eastAsia="Times New Roman" w:cs="Arial"/>
        </w:rPr>
        <w:t xml:space="preserve">. Mas também para os envolvidos na elaboração </w:t>
      </w:r>
      <w:r w:rsidR="4FD9CB49" w:rsidRPr="23051913">
        <w:rPr>
          <w:rFonts w:eastAsia="Times New Roman" w:cs="Arial"/>
        </w:rPr>
        <w:t>dele</w:t>
      </w:r>
      <w:r w:rsidR="123A5D87" w:rsidRPr="23051913">
        <w:rPr>
          <w:rFonts w:eastAsia="Times New Roman" w:cs="Arial"/>
        </w:rPr>
        <w:t>.</w:t>
      </w:r>
    </w:p>
    <w:p w14:paraId="29BD083A" w14:textId="2CDBE745" w:rsidR="00D35086" w:rsidRPr="002B21F6" w:rsidRDefault="00B31F74" w:rsidP="331880DA">
      <w:pPr>
        <w:pStyle w:val="Ttulo2"/>
        <w:spacing w:after="240"/>
        <w:rPr>
          <w:rFonts w:ascii="Arial" w:eastAsia="Arial" w:hAnsi="Arial" w:cs="Arial"/>
          <w:b/>
          <w:bCs/>
        </w:rPr>
      </w:pPr>
      <w:bookmarkStart w:id="3" w:name="_Toc215257644"/>
      <w:r w:rsidRPr="331880DA">
        <w:rPr>
          <w:rFonts w:ascii="Arial" w:eastAsia="Arial" w:hAnsi="Arial" w:cs="Arial"/>
          <w:b/>
          <w:bCs/>
          <w:color w:val="000000" w:themeColor="text1"/>
        </w:rPr>
        <w:t>1.2 Objetivos Específicos</w:t>
      </w:r>
      <w:bookmarkEnd w:id="3"/>
    </w:p>
    <w:p w14:paraId="0310DC27" w14:textId="6AAA5253" w:rsidR="00D35086" w:rsidRPr="000C35BA" w:rsidRDefault="26BA43C7" w:rsidP="000C35BA">
      <w:pPr>
        <w:spacing w:after="120" w:line="360" w:lineRule="auto"/>
        <w:ind w:firstLine="709"/>
        <w:jc w:val="both"/>
        <w:rPr>
          <w:rFonts w:eastAsia="Times New Roman" w:cs="Arial"/>
        </w:rPr>
      </w:pPr>
      <w:r w:rsidRPr="23051913">
        <w:rPr>
          <w:rFonts w:eastAsia="Times New Roman" w:cs="Arial"/>
        </w:rPr>
        <w:t>Os objetivos específicos do projeto consistem na contemplação</w:t>
      </w:r>
      <w:r w:rsidR="1D3B0C5A" w:rsidRPr="23051913">
        <w:rPr>
          <w:rFonts w:eastAsia="Times New Roman" w:cs="Arial"/>
        </w:rPr>
        <w:t xml:space="preserve"> de funcionalidades como prover um sistema funcional de contratação de profissionais da área do fitness</w:t>
      </w:r>
      <w:r w:rsidR="05EB6FB9" w:rsidRPr="23051913">
        <w:rPr>
          <w:rFonts w:eastAsia="Times New Roman" w:cs="Arial"/>
        </w:rPr>
        <w:t xml:space="preserve"> e saúde</w:t>
      </w:r>
      <w:r w:rsidR="6B115C1D" w:rsidRPr="23051913">
        <w:rPr>
          <w:rFonts w:eastAsia="Times New Roman" w:cs="Arial"/>
        </w:rPr>
        <w:t>,</w:t>
      </w:r>
      <w:r w:rsidR="1D3B0C5A" w:rsidRPr="23051913">
        <w:rPr>
          <w:rFonts w:eastAsia="Times New Roman" w:cs="Arial"/>
        </w:rPr>
        <w:t xml:space="preserve"> p</w:t>
      </w:r>
      <w:r w:rsidR="5B5FFAA0" w:rsidRPr="23051913">
        <w:rPr>
          <w:rFonts w:eastAsia="Times New Roman" w:cs="Arial"/>
        </w:rPr>
        <w:t>or parte dos</w:t>
      </w:r>
      <w:r w:rsidR="1D3B0C5A" w:rsidRPr="23051913">
        <w:rPr>
          <w:rFonts w:eastAsia="Times New Roman" w:cs="Arial"/>
        </w:rPr>
        <w:t xml:space="preserve"> aluno</w:t>
      </w:r>
      <w:r w:rsidR="36FE023A" w:rsidRPr="23051913">
        <w:rPr>
          <w:rFonts w:eastAsia="Times New Roman" w:cs="Arial"/>
        </w:rPr>
        <w:t>s</w:t>
      </w:r>
      <w:r w:rsidR="0ADE4703" w:rsidRPr="23051913">
        <w:rPr>
          <w:rFonts w:eastAsia="Times New Roman" w:cs="Arial"/>
        </w:rPr>
        <w:t>.</w:t>
      </w:r>
      <w:r w:rsidR="698D5836" w:rsidRPr="23051913">
        <w:rPr>
          <w:rFonts w:eastAsia="Times New Roman" w:cs="Arial"/>
        </w:rPr>
        <w:t xml:space="preserve"> Prover a validação </w:t>
      </w:r>
      <w:r w:rsidR="698D5836" w:rsidRPr="23051913">
        <w:rPr>
          <w:rFonts w:eastAsia="Times New Roman" w:cs="Arial"/>
        </w:rPr>
        <w:lastRenderedPageBreak/>
        <w:t xml:space="preserve">de credenciais de profissionais de forma automática para </w:t>
      </w:r>
      <w:r w:rsidR="527031CD" w:rsidRPr="23051913">
        <w:rPr>
          <w:rFonts w:eastAsia="Times New Roman" w:cs="Arial"/>
        </w:rPr>
        <w:t>assegurar a qualidade dos serviços prestados para com os alunos.</w:t>
      </w:r>
      <w:r w:rsidR="698D5836" w:rsidRPr="23051913">
        <w:rPr>
          <w:rFonts w:eastAsia="Times New Roman" w:cs="Arial"/>
        </w:rPr>
        <w:t xml:space="preserve"> </w:t>
      </w:r>
      <w:r w:rsidR="1CD27414" w:rsidRPr="23051913">
        <w:rPr>
          <w:rFonts w:eastAsia="Times New Roman" w:cs="Arial"/>
        </w:rPr>
        <w:t>P</w:t>
      </w:r>
      <w:r w:rsidR="5DBD287F" w:rsidRPr="23051913">
        <w:rPr>
          <w:rFonts w:eastAsia="Times New Roman" w:cs="Arial"/>
        </w:rPr>
        <w:t>rover um sistema de armazenamento de dados e informações robusto, acerca d</w:t>
      </w:r>
      <w:r w:rsidR="76189562" w:rsidRPr="23051913">
        <w:rPr>
          <w:rFonts w:eastAsia="Times New Roman" w:cs="Arial"/>
        </w:rPr>
        <w:t>os públicos-alvo, como</w:t>
      </w:r>
      <w:r w:rsidR="31361EDD" w:rsidRPr="23051913">
        <w:rPr>
          <w:rFonts w:eastAsia="Times New Roman" w:cs="Arial"/>
        </w:rPr>
        <w:t xml:space="preserve"> avaliações</w:t>
      </w:r>
      <w:r w:rsidR="19D77AB1" w:rsidRPr="23051913">
        <w:rPr>
          <w:rFonts w:eastAsia="Times New Roman" w:cs="Arial"/>
        </w:rPr>
        <w:t xml:space="preserve"> de profissionais e estabelecimentos</w:t>
      </w:r>
      <w:r w:rsidR="0FDDF8B4" w:rsidRPr="23051913">
        <w:rPr>
          <w:rFonts w:eastAsia="Times New Roman" w:cs="Arial"/>
        </w:rPr>
        <w:t xml:space="preserve"> de treinamento</w:t>
      </w:r>
      <w:r w:rsidR="31361EDD" w:rsidRPr="23051913">
        <w:rPr>
          <w:rFonts w:eastAsia="Times New Roman" w:cs="Arial"/>
        </w:rPr>
        <w:t>, feedbacks, conversa</w:t>
      </w:r>
      <w:r w:rsidR="6B405761" w:rsidRPr="23051913">
        <w:rPr>
          <w:rFonts w:eastAsia="Times New Roman" w:cs="Arial"/>
        </w:rPr>
        <w:t xml:space="preserve">s </w:t>
      </w:r>
      <w:r w:rsidR="31361EDD" w:rsidRPr="23051913">
        <w:rPr>
          <w:rFonts w:eastAsia="Times New Roman" w:cs="Arial"/>
        </w:rPr>
        <w:t>por intermédio de chat de conversas, localização</w:t>
      </w:r>
      <w:r w:rsidR="00A577CA" w:rsidRPr="23051913">
        <w:rPr>
          <w:rFonts w:eastAsia="Times New Roman" w:cs="Arial"/>
        </w:rPr>
        <w:t>, dados pessoais,</w:t>
      </w:r>
      <w:r w:rsidR="31361EDD" w:rsidRPr="23051913">
        <w:rPr>
          <w:rFonts w:eastAsia="Times New Roman" w:cs="Arial"/>
        </w:rPr>
        <w:t xml:space="preserve"> entre outros dados.</w:t>
      </w:r>
      <w:r w:rsidR="5B2F8539" w:rsidRPr="23051913">
        <w:rPr>
          <w:rFonts w:eastAsia="Times New Roman" w:cs="Arial"/>
        </w:rPr>
        <w:t xml:space="preserve"> E </w:t>
      </w:r>
      <w:r w:rsidR="513C1CC2" w:rsidRPr="23051913">
        <w:rPr>
          <w:rFonts w:eastAsia="Times New Roman" w:cs="Arial"/>
        </w:rPr>
        <w:t>para isto,</w:t>
      </w:r>
      <w:r w:rsidR="5B2F8539" w:rsidRPr="23051913">
        <w:rPr>
          <w:rFonts w:eastAsia="Times New Roman" w:cs="Arial"/>
        </w:rPr>
        <w:t xml:space="preserve"> integrar tecnologias para o desenvolvimento dessas funcionalidades</w:t>
      </w:r>
      <w:r w:rsidR="005EF857" w:rsidRPr="23051913">
        <w:rPr>
          <w:rFonts w:eastAsia="Times New Roman" w:cs="Arial"/>
        </w:rPr>
        <w:t>, como uma API para a checagem e valida</w:t>
      </w:r>
      <w:r w:rsidR="7A92B59F" w:rsidRPr="23051913">
        <w:rPr>
          <w:rFonts w:eastAsia="Times New Roman" w:cs="Arial"/>
        </w:rPr>
        <w:t>ção</w:t>
      </w:r>
      <w:r w:rsidR="005EF857" w:rsidRPr="23051913">
        <w:rPr>
          <w:rFonts w:eastAsia="Times New Roman" w:cs="Arial"/>
        </w:rPr>
        <w:t xml:space="preserve"> das </w:t>
      </w:r>
      <w:r w:rsidR="0BB117F5" w:rsidRPr="23051913">
        <w:rPr>
          <w:rFonts w:eastAsia="Times New Roman" w:cs="Arial"/>
        </w:rPr>
        <w:t>credenciais</w:t>
      </w:r>
      <w:r w:rsidR="005EF857" w:rsidRPr="23051913">
        <w:rPr>
          <w:rFonts w:eastAsia="Times New Roman" w:cs="Arial"/>
        </w:rPr>
        <w:t xml:space="preserve"> </w:t>
      </w:r>
      <w:r w:rsidR="29BA212A" w:rsidRPr="23051913">
        <w:rPr>
          <w:rFonts w:eastAsia="Times New Roman" w:cs="Arial"/>
        </w:rPr>
        <w:t>dos profissionais que buscam utilizar nossa aplicação</w:t>
      </w:r>
      <w:r w:rsidR="75629451" w:rsidRPr="23051913">
        <w:rPr>
          <w:rFonts w:eastAsia="Times New Roman" w:cs="Arial"/>
        </w:rPr>
        <w:t xml:space="preserve">. Se tratando da obtenção dos fins lucrativos do projeto, </w:t>
      </w:r>
      <w:r w:rsidR="45C298C6" w:rsidRPr="23051913">
        <w:rPr>
          <w:rFonts w:eastAsia="Times New Roman" w:cs="Arial"/>
        </w:rPr>
        <w:t>busca-se empregar ao processo de contratação uma pequena taxa</w:t>
      </w:r>
      <w:r w:rsidR="3AAE7F17" w:rsidRPr="23051913">
        <w:rPr>
          <w:rFonts w:eastAsia="Times New Roman" w:cs="Arial"/>
        </w:rPr>
        <w:t xml:space="preserve"> </w:t>
      </w:r>
      <w:r w:rsidR="3B0580B0" w:rsidRPr="23051913">
        <w:rPr>
          <w:rFonts w:eastAsia="Times New Roman" w:cs="Arial"/>
        </w:rPr>
        <w:t>de serviç</w:t>
      </w:r>
      <w:r w:rsidR="3EEAF96C" w:rsidRPr="23051913">
        <w:rPr>
          <w:rFonts w:eastAsia="Times New Roman" w:cs="Arial"/>
        </w:rPr>
        <w:t xml:space="preserve">o </w:t>
      </w:r>
      <w:r w:rsidR="3AAE7F17" w:rsidRPr="23051913">
        <w:rPr>
          <w:rFonts w:eastAsia="Times New Roman" w:cs="Arial"/>
        </w:rPr>
        <w:t>de 3.5%</w:t>
      </w:r>
      <w:r w:rsidR="6EB4D381" w:rsidRPr="23051913">
        <w:rPr>
          <w:rFonts w:eastAsia="Times New Roman" w:cs="Arial"/>
        </w:rPr>
        <w:t>,</w:t>
      </w:r>
      <w:r w:rsidR="0317D071" w:rsidRPr="23051913">
        <w:rPr>
          <w:rFonts w:eastAsia="Times New Roman" w:cs="Arial"/>
        </w:rPr>
        <w:t xml:space="preserve"> sobre o valor </w:t>
      </w:r>
      <w:r w:rsidR="10F4875F" w:rsidRPr="23051913">
        <w:rPr>
          <w:rFonts w:eastAsia="Times New Roman" w:cs="Arial"/>
        </w:rPr>
        <w:t>total do plano contratado</w:t>
      </w:r>
      <w:r w:rsidR="15C60060" w:rsidRPr="23051913">
        <w:rPr>
          <w:rFonts w:eastAsia="Times New Roman" w:cs="Arial"/>
        </w:rPr>
        <w:t>, previamente notificada ao profissional que utiliza de nossa plataforma</w:t>
      </w:r>
      <w:r w:rsidR="45C298C6" w:rsidRPr="23051913">
        <w:rPr>
          <w:rFonts w:eastAsia="Times New Roman" w:cs="Arial"/>
        </w:rPr>
        <w:t>.</w:t>
      </w:r>
    </w:p>
    <w:p w14:paraId="38DA7074" w14:textId="77777777" w:rsidR="00D35086" w:rsidRPr="00573ED8" w:rsidRDefault="00B31F74" w:rsidP="00573ED8">
      <w:pPr>
        <w:pStyle w:val="Ttulo2"/>
        <w:rPr>
          <w:rFonts w:ascii="Arial Rounded MT Bold" w:eastAsia="Cambria" w:hAnsi="Arial Rounded MT Bold"/>
          <w:color w:val="auto"/>
        </w:rPr>
      </w:pPr>
      <w:bookmarkStart w:id="4" w:name="_Toc215257645"/>
      <w:r w:rsidRPr="0CC0F0A8">
        <w:rPr>
          <w:rFonts w:ascii="Arial Rounded MT Bold" w:eastAsia="Cambria" w:hAnsi="Arial Rounded MT Bold"/>
          <w:color w:val="auto"/>
        </w:rPr>
        <w:t>1.3 Justificativa</w:t>
      </w:r>
      <w:bookmarkEnd w:id="4"/>
    </w:p>
    <w:p w14:paraId="2F18D308" w14:textId="77777777" w:rsidR="00D35086" w:rsidRDefault="00D35086">
      <w:pPr>
        <w:spacing w:after="0" w:line="240" w:lineRule="auto"/>
        <w:rPr>
          <w:rFonts w:eastAsia="Arial" w:cs="Arial"/>
          <w:sz w:val="22"/>
        </w:rPr>
      </w:pPr>
    </w:p>
    <w:p w14:paraId="6C36AD3B" w14:textId="238A8669" w:rsidR="00D35086" w:rsidRPr="009E0790" w:rsidRDefault="6A7D32A1" w:rsidP="23051913">
      <w:pPr>
        <w:spacing w:after="120" w:line="360" w:lineRule="auto"/>
        <w:ind w:firstLine="709"/>
        <w:jc w:val="both"/>
        <w:rPr>
          <w:rFonts w:eastAsia="Times New Roman" w:cs="Arial"/>
        </w:rPr>
      </w:pPr>
      <w:r w:rsidRPr="23051913">
        <w:rPr>
          <w:rFonts w:eastAsia="Times New Roman" w:cs="Arial"/>
        </w:rPr>
        <w:t xml:space="preserve">O projeto </w:t>
      </w:r>
      <w:proofErr w:type="spellStart"/>
      <w:r w:rsidRPr="23051913">
        <w:rPr>
          <w:rFonts w:eastAsia="Times New Roman" w:cs="Arial"/>
        </w:rPr>
        <w:t>MyCoreSonal</w:t>
      </w:r>
      <w:proofErr w:type="spellEnd"/>
      <w:r w:rsidRPr="23051913">
        <w:rPr>
          <w:rFonts w:eastAsia="Times New Roman" w:cs="Arial"/>
        </w:rPr>
        <w:t xml:space="preserve"> se mostra relevante diante do crescimento expressivo do mercado fitness no Brasil, que já ocupa a segunda posição mundial em número de academias e movimenta bilhões em faturamento anual (SEBRAE, 2024). Apesar desse cenário promissor, persistem problemas de comunicação e acompanhamento entre alunos e profissionais, fatores que contribuem para a alta taxa de evasão.</w:t>
      </w:r>
    </w:p>
    <w:p w14:paraId="7215BB2C" w14:textId="5D0EDAC3" w:rsidR="00D35086" w:rsidRPr="009E0790" w:rsidRDefault="6A7D32A1" w:rsidP="23051913">
      <w:pPr>
        <w:spacing w:after="120" w:line="360" w:lineRule="auto"/>
        <w:ind w:firstLine="709"/>
        <w:jc w:val="both"/>
        <w:rPr>
          <w:rFonts w:eastAsia="Times New Roman" w:cs="Arial"/>
        </w:rPr>
      </w:pPr>
      <w:r w:rsidRPr="23051913">
        <w:rPr>
          <w:rFonts w:eastAsia="Times New Roman" w:cs="Arial"/>
        </w:rPr>
        <w:t>A proposta apresenta impacto positivo ao oferecer uma solução digital que fortalece a relação aluno-profissional, permitindo monitoramento remoto, feedback contínuo e personalização de treinos e planos alimentares. Como destaca Carrera (2022), a inovação tecnológica aplicada ao setor deve priorizar engajamento e motivação, elementos centrais para a fidelização.</w:t>
      </w:r>
    </w:p>
    <w:p w14:paraId="405A9537" w14:textId="20951FAD" w:rsidR="00D35086" w:rsidRPr="009E0790" w:rsidRDefault="6A7D32A1" w:rsidP="23051913">
      <w:pPr>
        <w:spacing w:after="120" w:line="360" w:lineRule="auto"/>
        <w:ind w:firstLine="709"/>
        <w:jc w:val="both"/>
        <w:rPr>
          <w:rFonts w:eastAsia="Times New Roman" w:cs="Arial"/>
        </w:rPr>
      </w:pPr>
      <w:r w:rsidRPr="23051913">
        <w:rPr>
          <w:rFonts w:eastAsia="Times New Roman" w:cs="Arial"/>
        </w:rPr>
        <w:t xml:space="preserve">Sua originalidade está na integração de funcionalidades como contratação de serviços, validação de credenciais e canais de comunicação, superando modelos genéricos existentes. A aplicabilidade é ampla, atendendo academias, </w:t>
      </w:r>
      <w:proofErr w:type="spellStart"/>
      <w:r w:rsidRPr="23051913">
        <w:rPr>
          <w:rFonts w:eastAsia="Times New Roman" w:cs="Arial"/>
        </w:rPr>
        <w:t>personal</w:t>
      </w:r>
      <w:proofErr w:type="spellEnd"/>
      <w:r w:rsidRPr="23051913">
        <w:rPr>
          <w:rFonts w:eastAsia="Times New Roman" w:cs="Arial"/>
        </w:rPr>
        <w:t xml:space="preserve"> </w:t>
      </w:r>
      <w:proofErr w:type="spellStart"/>
      <w:r w:rsidRPr="23051913">
        <w:rPr>
          <w:rFonts w:eastAsia="Times New Roman" w:cs="Arial"/>
        </w:rPr>
        <w:t>trainers</w:t>
      </w:r>
      <w:proofErr w:type="spellEnd"/>
      <w:r w:rsidRPr="23051913">
        <w:rPr>
          <w:rFonts w:eastAsia="Times New Roman" w:cs="Arial"/>
        </w:rPr>
        <w:t>, nutricionistas e praticantes individuais, o que reforça sua capacidade de transformar a experiência no setor fitness.</w:t>
      </w:r>
    </w:p>
    <w:p w14:paraId="425E5AF2" w14:textId="7720D598" w:rsidR="00D35086" w:rsidRPr="009E0790" w:rsidRDefault="6A7D32A1" w:rsidP="23051913">
      <w:pPr>
        <w:spacing w:after="120" w:line="360" w:lineRule="auto"/>
        <w:ind w:firstLine="709"/>
        <w:jc w:val="both"/>
        <w:rPr>
          <w:rFonts w:eastAsia="Times New Roman" w:cs="Arial"/>
        </w:rPr>
      </w:pPr>
      <w:r w:rsidRPr="23051913">
        <w:rPr>
          <w:rFonts w:eastAsia="Times New Roman" w:cs="Arial"/>
        </w:rPr>
        <w:t xml:space="preserve">Desenvolver este projeto contribui tanto para o avanço tecnológico em saúde e bem-estar quanto para a formação técnica dos estudantes, que aplicam metodologias ágeis, levantamento de requisitos e prototipagem em um caso real. </w:t>
      </w:r>
      <w:r w:rsidRPr="23051913">
        <w:rPr>
          <w:rFonts w:eastAsia="Times New Roman" w:cs="Arial"/>
        </w:rPr>
        <w:lastRenderedPageBreak/>
        <w:t xml:space="preserve">Assim, o </w:t>
      </w:r>
      <w:proofErr w:type="spellStart"/>
      <w:r w:rsidRPr="23051913">
        <w:rPr>
          <w:rFonts w:eastAsia="Times New Roman" w:cs="Arial"/>
        </w:rPr>
        <w:t>MyCoreSonal</w:t>
      </w:r>
      <w:proofErr w:type="spellEnd"/>
      <w:r w:rsidRPr="23051913">
        <w:rPr>
          <w:rFonts w:eastAsia="Times New Roman" w:cs="Arial"/>
        </w:rPr>
        <w:t xml:space="preserve"> se consolida como uma solução prática, inovadora e de impacto social e profissional.</w:t>
      </w:r>
    </w:p>
    <w:p w14:paraId="0C6EDC34" w14:textId="121A0573" w:rsidR="00D35086" w:rsidRPr="009E0790" w:rsidRDefault="00B31F74" w:rsidP="23051913">
      <w:r>
        <w:br w:type="page"/>
      </w:r>
    </w:p>
    <w:p w14:paraId="1E765353" w14:textId="0F0984B5" w:rsidR="00D35086" w:rsidRPr="009E0790" w:rsidRDefault="00B31F74" w:rsidP="23051913">
      <w:pPr>
        <w:pStyle w:val="Ttulo1"/>
        <w:spacing w:line="240" w:lineRule="auto"/>
        <w:rPr>
          <w:sz w:val="32"/>
          <w:szCs w:val="32"/>
        </w:rPr>
      </w:pPr>
      <w:bookmarkStart w:id="5" w:name="_Toc215257646"/>
      <w:r w:rsidRPr="23051913">
        <w:rPr>
          <w:sz w:val="32"/>
          <w:szCs w:val="32"/>
        </w:rPr>
        <w:lastRenderedPageBreak/>
        <w:t>2. Desenvolvimento</w:t>
      </w:r>
      <w:bookmarkEnd w:id="5"/>
    </w:p>
    <w:p w14:paraId="75989711" w14:textId="0A122F8E" w:rsidR="083E7D89" w:rsidRDefault="083E7D89" w:rsidP="23051913">
      <w:pPr>
        <w:spacing w:after="120" w:line="360" w:lineRule="auto"/>
        <w:ind w:firstLine="709"/>
        <w:jc w:val="both"/>
        <w:rPr>
          <w:rFonts w:eastAsia="Times New Roman" w:cs="Arial"/>
        </w:rPr>
      </w:pPr>
      <w:r w:rsidRPr="23051913">
        <w:rPr>
          <w:rFonts w:eastAsia="Times New Roman" w:cs="Arial"/>
        </w:rPr>
        <w:t xml:space="preserve">O desenvolvimento da aplicação </w:t>
      </w:r>
      <w:proofErr w:type="spellStart"/>
      <w:r w:rsidRPr="23051913">
        <w:rPr>
          <w:rFonts w:eastAsia="Times New Roman" w:cs="Arial"/>
        </w:rPr>
        <w:t>MyCoreSonal</w:t>
      </w:r>
      <w:proofErr w:type="spellEnd"/>
      <w:r w:rsidRPr="23051913">
        <w:rPr>
          <w:rFonts w:eastAsia="Times New Roman" w:cs="Arial"/>
        </w:rPr>
        <w:t xml:space="preserve"> foi conduzido a partir de uma metodologia fundamentada nas etapas do processo de engenharia de software, conforme defendem autores como </w:t>
      </w:r>
      <w:proofErr w:type="spellStart"/>
      <w:r w:rsidRPr="23051913">
        <w:rPr>
          <w:rFonts w:eastAsia="Times New Roman" w:cs="Arial"/>
        </w:rPr>
        <w:t>Sommerville</w:t>
      </w:r>
      <w:proofErr w:type="spellEnd"/>
      <w:r w:rsidRPr="23051913">
        <w:rPr>
          <w:rFonts w:eastAsia="Times New Roman" w:cs="Arial"/>
        </w:rPr>
        <w:t xml:space="preserve"> (2011) e Pressman (2010), que ressaltam a importância de definir requisitos de forma clara, modelar o sistema e validar as soluções considerando a experiência do usuário. Nesse sentido, o projeto aplicou métodos complementares — levantamento e especificação de requisitos, modelagem UML, práticas de UX/UI, prototipagem em diferentes níveis de fidelidade e estudo de viabilidade técnica, econômica e de prazo — de maneira integrada, assegurando qualidade, eficiência e usabilidade na plataforma. Essa abordagem garantiu que o </w:t>
      </w:r>
      <w:proofErr w:type="spellStart"/>
      <w:r w:rsidRPr="23051913">
        <w:rPr>
          <w:rFonts w:eastAsia="Times New Roman" w:cs="Arial"/>
        </w:rPr>
        <w:t>MyCoreSonal</w:t>
      </w:r>
      <w:proofErr w:type="spellEnd"/>
      <w:r w:rsidRPr="23051913">
        <w:rPr>
          <w:rFonts w:eastAsia="Times New Roman" w:cs="Arial"/>
        </w:rPr>
        <w:t xml:space="preserve"> atendesse às necessidades do mercado fitness, promovendo comunicação eficaz, personalização de treinos e fidelização dos usuários.</w:t>
      </w:r>
    </w:p>
    <w:p w14:paraId="3735C75D" w14:textId="77777777" w:rsidR="00D35086" w:rsidRDefault="00D35086">
      <w:pPr>
        <w:spacing w:after="0" w:line="240" w:lineRule="auto"/>
        <w:rPr>
          <w:rFonts w:eastAsia="Arial" w:cs="Arial"/>
          <w:sz w:val="22"/>
        </w:rPr>
      </w:pPr>
    </w:p>
    <w:p w14:paraId="252E0BDC" w14:textId="7C06BAD7" w:rsidR="00D35086" w:rsidRPr="002765FB" w:rsidRDefault="0032655A" w:rsidP="002765FB">
      <w:pPr>
        <w:pStyle w:val="Ttulo2"/>
        <w:rPr>
          <w:rFonts w:ascii="Arial" w:hAnsi="Arial" w:cs="Arial"/>
          <w:b/>
          <w:bCs/>
          <w:color w:val="auto"/>
          <w:sz w:val="28"/>
          <w:szCs w:val="28"/>
        </w:rPr>
      </w:pPr>
      <w:bookmarkStart w:id="6" w:name="_Toc215257647"/>
      <w:r w:rsidRPr="002765FB">
        <w:rPr>
          <w:rFonts w:ascii="Arial" w:eastAsia="Arial" w:hAnsi="Arial" w:cs="Arial"/>
          <w:b/>
          <w:bCs/>
          <w:color w:val="auto"/>
          <w:sz w:val="28"/>
          <w:szCs w:val="28"/>
        </w:rPr>
        <w:t>2.1 Técnicas</w:t>
      </w:r>
      <w:r w:rsidR="00B31F74" w:rsidRPr="002765FB">
        <w:rPr>
          <w:rFonts w:ascii="Arial" w:eastAsia="Arial" w:hAnsi="Arial" w:cs="Arial"/>
          <w:b/>
          <w:bCs/>
          <w:color w:val="auto"/>
          <w:sz w:val="28"/>
          <w:szCs w:val="28"/>
        </w:rPr>
        <w:t xml:space="preserve"> de levantamento de requisitos</w:t>
      </w:r>
      <w:bookmarkEnd w:id="6"/>
      <w:r w:rsidR="00B31F74" w:rsidRPr="002765FB">
        <w:rPr>
          <w:rFonts w:ascii="Arial" w:eastAsia="Arial" w:hAnsi="Arial" w:cs="Arial"/>
          <w:b/>
          <w:bCs/>
          <w:color w:val="auto"/>
          <w:sz w:val="28"/>
          <w:szCs w:val="28"/>
        </w:rPr>
        <w:t xml:space="preserve"> </w:t>
      </w:r>
    </w:p>
    <w:p w14:paraId="1CDB6B5E" w14:textId="754ABF62" w:rsidR="00A32BCC" w:rsidRPr="009E730F" w:rsidRDefault="00A32BCC" w:rsidP="23051913">
      <w:pPr>
        <w:spacing w:after="120" w:line="360" w:lineRule="auto"/>
        <w:ind w:firstLine="709"/>
        <w:jc w:val="both"/>
        <w:rPr>
          <w:rFonts w:eastAsia="Times New Roman" w:cs="Arial"/>
        </w:rPr>
      </w:pPr>
      <w:r w:rsidRPr="23051913">
        <w:rPr>
          <w:rFonts w:eastAsia="Times New Roman" w:cs="Arial"/>
        </w:rPr>
        <w:t xml:space="preserve">O levantamento de requisitos é uma etapa crítica para o sucesso do </w:t>
      </w:r>
      <w:r w:rsidR="00384DD3" w:rsidRPr="23051913">
        <w:rPr>
          <w:rFonts w:eastAsia="Times New Roman" w:cs="Arial"/>
        </w:rPr>
        <w:t>MCS</w:t>
      </w:r>
      <w:r w:rsidRPr="23051913">
        <w:rPr>
          <w:rFonts w:eastAsia="Times New Roman" w:cs="Arial"/>
        </w:rPr>
        <w:t>, pois define o escopo, as funcionalidades e as restrições do sistema. Conforme a literatura especializada, o processo é fundamental para impactar positivamente a qualidade do trabalho (Carvalho, 2009). A definição clara do que o sistema deve fazer é a base para atender às expectativas dos usuários.</w:t>
      </w:r>
    </w:p>
    <w:p w14:paraId="28B2AB53" w14:textId="6C156C89" w:rsidR="00A32BCC" w:rsidRPr="009E730F" w:rsidRDefault="00A32BCC" w:rsidP="23051913">
      <w:pPr>
        <w:spacing w:after="120" w:line="360" w:lineRule="auto"/>
        <w:ind w:firstLine="709"/>
        <w:jc w:val="both"/>
        <w:rPr>
          <w:rFonts w:eastAsia="Times New Roman" w:cs="Arial"/>
        </w:rPr>
      </w:pPr>
      <w:r w:rsidRPr="23051913">
        <w:rPr>
          <w:rFonts w:eastAsia="Times New Roman" w:cs="Arial"/>
        </w:rPr>
        <w:t xml:space="preserve">Para garantir que o </w:t>
      </w:r>
      <w:r w:rsidR="009E730F" w:rsidRPr="23051913">
        <w:rPr>
          <w:rFonts w:eastAsia="Times New Roman" w:cs="Arial"/>
        </w:rPr>
        <w:t>MCS</w:t>
      </w:r>
      <w:r w:rsidRPr="23051913">
        <w:rPr>
          <w:rFonts w:eastAsia="Times New Roman" w:cs="Arial"/>
        </w:rPr>
        <w:t xml:space="preserve"> resolva o problema central de comunicação e desmotivação, quatro técnicas de levantamento de requisitos foram empregadas: Entrevistas, Questionários, Prototipagem e Casos de Uso.</w:t>
      </w:r>
    </w:p>
    <w:p w14:paraId="69634F24" w14:textId="6EC3A939" w:rsidR="00A32BCC" w:rsidRPr="0032655A" w:rsidRDefault="00D36A2A" w:rsidP="000C35BA">
      <w:pPr>
        <w:pStyle w:val="Ttulo3"/>
        <w:spacing w:after="240"/>
        <w:rPr>
          <w:rFonts w:ascii="Arial" w:eastAsia="Arial" w:hAnsi="Arial" w:cs="Arial"/>
          <w:b/>
          <w:bCs/>
          <w:color w:val="auto"/>
          <w:sz w:val="28"/>
          <w:szCs w:val="28"/>
        </w:rPr>
      </w:pPr>
      <w:bookmarkStart w:id="7" w:name="_Toc210316848"/>
      <w:bookmarkStart w:id="8" w:name="_Toc215257648"/>
      <w:r w:rsidRPr="23051913">
        <w:rPr>
          <w:rFonts w:ascii="Arial" w:eastAsia="Arial" w:hAnsi="Arial" w:cs="Arial"/>
          <w:b/>
          <w:bCs/>
          <w:color w:val="auto"/>
          <w:sz w:val="28"/>
          <w:szCs w:val="28"/>
        </w:rPr>
        <w:t xml:space="preserve">2.1.1 </w:t>
      </w:r>
      <w:r w:rsidR="00A32BCC" w:rsidRPr="23051913">
        <w:rPr>
          <w:rFonts w:ascii="Arial" w:eastAsia="Arial" w:hAnsi="Arial" w:cs="Arial"/>
          <w:b/>
          <w:bCs/>
          <w:color w:val="auto"/>
          <w:sz w:val="28"/>
          <w:szCs w:val="28"/>
        </w:rPr>
        <w:t>Entrevistas</w:t>
      </w:r>
      <w:bookmarkEnd w:id="7"/>
      <w:bookmarkEnd w:id="8"/>
    </w:p>
    <w:p w14:paraId="21DFF691" w14:textId="77777777" w:rsidR="00A32BCC" w:rsidRPr="009E730F" w:rsidRDefault="00A32BCC" w:rsidP="23051913">
      <w:pPr>
        <w:spacing w:after="120" w:line="360" w:lineRule="auto"/>
        <w:ind w:firstLine="709"/>
        <w:jc w:val="both"/>
        <w:rPr>
          <w:rFonts w:eastAsia="Times New Roman" w:cs="Arial"/>
        </w:rPr>
      </w:pPr>
      <w:r w:rsidRPr="23051913">
        <w:rPr>
          <w:rFonts w:eastAsia="Times New Roman" w:cs="Arial"/>
        </w:rPr>
        <w:t>A entrevista é a forma mais utilizada e eficaz, na qual o analista se reúne com as partes interessadas para coletar requisitos por meio de perguntas e observações do cenário de uso (Cedro Technologies, 2023).</w:t>
      </w:r>
    </w:p>
    <w:p w14:paraId="2802CE07" w14:textId="4960B718" w:rsidR="00A32BCC" w:rsidRPr="009E730F" w:rsidRDefault="00A32BCC" w:rsidP="23051913">
      <w:pPr>
        <w:spacing w:after="120" w:line="360" w:lineRule="auto"/>
        <w:ind w:firstLine="709"/>
        <w:jc w:val="both"/>
        <w:rPr>
          <w:rFonts w:eastAsia="Times New Roman" w:cs="Arial"/>
        </w:rPr>
      </w:pPr>
      <w:r w:rsidRPr="23051913">
        <w:rPr>
          <w:rFonts w:eastAsia="Times New Roman" w:cs="Arial"/>
        </w:rPr>
        <w:t xml:space="preserve">Conceito e Uso no </w:t>
      </w:r>
      <w:r w:rsidR="00A14763" w:rsidRPr="23051913">
        <w:rPr>
          <w:rFonts w:eastAsia="Times New Roman" w:cs="Arial"/>
        </w:rPr>
        <w:t>MCS</w:t>
      </w:r>
      <w:r w:rsidRPr="23051913">
        <w:rPr>
          <w:rFonts w:eastAsia="Times New Roman" w:cs="Arial"/>
        </w:rPr>
        <w:t xml:space="preserve">: As entrevistas consistiram em conversas estruturadas e </w:t>
      </w:r>
      <w:proofErr w:type="spellStart"/>
      <w:r w:rsidRPr="23051913">
        <w:rPr>
          <w:rFonts w:eastAsia="Times New Roman" w:cs="Arial"/>
        </w:rPr>
        <w:t>semi-estruturadas</w:t>
      </w:r>
      <w:proofErr w:type="spellEnd"/>
      <w:r w:rsidRPr="23051913">
        <w:rPr>
          <w:rFonts w:eastAsia="Times New Roman" w:cs="Arial"/>
        </w:rPr>
        <w:t xml:space="preserve"> com alunos de diferentes níveis de fitness e, principalmente, com </w:t>
      </w:r>
      <w:proofErr w:type="spellStart"/>
      <w:r w:rsidRPr="23051913">
        <w:rPr>
          <w:rFonts w:eastAsia="Times New Roman" w:cs="Arial"/>
        </w:rPr>
        <w:t>personal</w:t>
      </w:r>
      <w:proofErr w:type="spellEnd"/>
      <w:r w:rsidRPr="23051913">
        <w:rPr>
          <w:rFonts w:eastAsia="Times New Roman" w:cs="Arial"/>
        </w:rPr>
        <w:t xml:space="preserve"> </w:t>
      </w:r>
      <w:proofErr w:type="spellStart"/>
      <w:r w:rsidRPr="23051913">
        <w:rPr>
          <w:rFonts w:eastAsia="Times New Roman" w:cs="Arial"/>
        </w:rPr>
        <w:t>trainers</w:t>
      </w:r>
      <w:proofErr w:type="spellEnd"/>
      <w:r w:rsidRPr="23051913">
        <w:rPr>
          <w:rFonts w:eastAsia="Times New Roman" w:cs="Arial"/>
        </w:rPr>
        <w:t xml:space="preserve">. O foco foi entender a fundo as dificuldades na comunicação fora da academia, as necessidades de feedback em tempo real e os pontos de desmotivação. As perguntas abertas foram </w:t>
      </w:r>
      <w:r w:rsidRPr="23051913">
        <w:rPr>
          <w:rFonts w:eastAsia="Times New Roman" w:cs="Arial"/>
        </w:rPr>
        <w:lastRenderedPageBreak/>
        <w:t>priorizadas para levantar "informações não previstas" (</w:t>
      </w:r>
      <w:proofErr w:type="spellStart"/>
      <w:r w:rsidRPr="23051913">
        <w:rPr>
          <w:rFonts w:eastAsia="Times New Roman" w:cs="Arial"/>
        </w:rPr>
        <w:t>Sommerville</w:t>
      </w:r>
      <w:proofErr w:type="spellEnd"/>
      <w:r w:rsidRPr="23051913">
        <w:rPr>
          <w:rFonts w:eastAsia="Times New Roman" w:cs="Arial"/>
        </w:rPr>
        <w:t>, 2011), como a necessidade de um sistema de lembretes automáticos e um canal de chat profissional.</w:t>
      </w:r>
    </w:p>
    <w:p w14:paraId="0EA6A29C" w14:textId="77777777" w:rsidR="00A32BCC" w:rsidRPr="009E730F" w:rsidRDefault="00A32BCC" w:rsidP="23051913">
      <w:pPr>
        <w:spacing w:after="120" w:line="360" w:lineRule="auto"/>
        <w:ind w:firstLine="709"/>
        <w:jc w:val="both"/>
        <w:rPr>
          <w:rFonts w:eastAsia="Times New Roman" w:cs="Arial"/>
        </w:rPr>
      </w:pPr>
      <w:r w:rsidRPr="23051913">
        <w:rPr>
          <w:rFonts w:eastAsia="Times New Roman" w:cs="Arial"/>
        </w:rPr>
        <w:t>Vantagens: Esta técnica forneceu dados qualitativos ricos, permitindo ao time de desenvolvimento compreender a perspectiva emocional e prática dos usuários, garantindo que o software lidasse com o problema da desmotivação de forma humana e não apenas técnica.</w:t>
      </w:r>
    </w:p>
    <w:p w14:paraId="29B8F9C3" w14:textId="54DE49D7" w:rsidR="00A32BCC" w:rsidRPr="00D36A2A" w:rsidRDefault="00D36A2A" w:rsidP="000C35BA">
      <w:pPr>
        <w:pStyle w:val="Ttulo3"/>
        <w:spacing w:after="240"/>
        <w:rPr>
          <w:rFonts w:ascii="Arial" w:eastAsia="Arial" w:hAnsi="Arial" w:cs="Arial"/>
          <w:b/>
          <w:bCs/>
          <w:color w:val="auto"/>
          <w:sz w:val="28"/>
          <w:szCs w:val="28"/>
        </w:rPr>
      </w:pPr>
      <w:bookmarkStart w:id="9" w:name="_Toc210316849"/>
      <w:bookmarkStart w:id="10" w:name="_Toc215257649"/>
      <w:r w:rsidRPr="23051913">
        <w:rPr>
          <w:rFonts w:ascii="Arial" w:eastAsia="Arial" w:hAnsi="Arial" w:cs="Arial"/>
          <w:b/>
          <w:bCs/>
          <w:color w:val="auto"/>
          <w:sz w:val="28"/>
          <w:szCs w:val="28"/>
        </w:rPr>
        <w:t xml:space="preserve">2.1.2 </w:t>
      </w:r>
      <w:r w:rsidR="00A32BCC" w:rsidRPr="23051913">
        <w:rPr>
          <w:rFonts w:ascii="Arial" w:eastAsia="Arial" w:hAnsi="Arial" w:cs="Arial"/>
          <w:b/>
          <w:bCs/>
          <w:color w:val="auto"/>
          <w:sz w:val="28"/>
          <w:szCs w:val="28"/>
        </w:rPr>
        <w:t>Questionário</w:t>
      </w:r>
      <w:bookmarkEnd w:id="9"/>
      <w:bookmarkEnd w:id="10"/>
    </w:p>
    <w:p w14:paraId="3852856F" w14:textId="77777777" w:rsidR="00A32BCC" w:rsidRPr="009616BF" w:rsidRDefault="00A32BCC" w:rsidP="23051913">
      <w:pPr>
        <w:spacing w:after="120" w:line="360" w:lineRule="auto"/>
        <w:ind w:firstLine="709"/>
        <w:jc w:val="both"/>
        <w:rPr>
          <w:rFonts w:eastAsia="Times New Roman" w:cs="Arial"/>
        </w:rPr>
      </w:pPr>
      <w:r w:rsidRPr="23051913">
        <w:rPr>
          <w:rFonts w:eastAsia="Times New Roman" w:cs="Arial"/>
        </w:rPr>
        <w:t>Questionários são ferramentas que visam descobrir problemas, identificar procedimentos importantes e coletar a opinião e expectativas sobre o sistema (Bezerra, 2007, citado em UFSM, 2018).</w:t>
      </w:r>
    </w:p>
    <w:p w14:paraId="50D5B3C3" w14:textId="39435599" w:rsidR="00A32BCC" w:rsidRPr="009616BF" w:rsidRDefault="00A32BCC" w:rsidP="23051913">
      <w:pPr>
        <w:spacing w:after="120" w:line="360" w:lineRule="auto"/>
        <w:ind w:firstLine="709"/>
        <w:jc w:val="both"/>
        <w:rPr>
          <w:rFonts w:eastAsia="Times New Roman" w:cs="Arial"/>
        </w:rPr>
      </w:pPr>
      <w:r w:rsidRPr="23051913">
        <w:rPr>
          <w:rFonts w:eastAsia="Times New Roman" w:cs="Arial"/>
        </w:rPr>
        <w:t>Desenvolvemos questionários digitais para alcançar um grande volume de usuários (alunos</w:t>
      </w:r>
      <w:r w:rsidR="00A5BEC2" w:rsidRPr="23051913">
        <w:rPr>
          <w:rFonts w:eastAsia="Times New Roman" w:cs="Arial"/>
        </w:rPr>
        <w:t>, profissionais e academias</w:t>
      </w:r>
      <w:r w:rsidRPr="23051913">
        <w:rPr>
          <w:rFonts w:eastAsia="Times New Roman" w:cs="Arial"/>
        </w:rPr>
        <w:t>) de forma rápida e padronizada. O questionário cont</w:t>
      </w:r>
      <w:r w:rsidR="7B0BDB45" w:rsidRPr="23051913">
        <w:rPr>
          <w:rFonts w:eastAsia="Times New Roman" w:cs="Arial"/>
        </w:rPr>
        <w:t>ém</w:t>
      </w:r>
      <w:r w:rsidRPr="23051913">
        <w:rPr>
          <w:rFonts w:eastAsia="Times New Roman" w:cs="Arial"/>
        </w:rPr>
        <w:t xml:space="preserve"> perguntas fechadas e de múltipla escolha sobre a frequência de comunicação ideal, os recursos digitais mais utilizados no dia a dia e a prioridade de funcionalidades, como monitoramento de desempenho.</w:t>
      </w:r>
    </w:p>
    <w:p w14:paraId="315E21C6" w14:textId="0A44A89D" w:rsidR="00A32BCC" w:rsidRPr="009616BF" w:rsidRDefault="00A32BCC" w:rsidP="23051913">
      <w:pPr>
        <w:spacing w:after="120" w:line="360" w:lineRule="auto"/>
        <w:ind w:firstLine="709"/>
        <w:jc w:val="both"/>
        <w:rPr>
          <w:rFonts w:cs="Arial"/>
        </w:rPr>
      </w:pPr>
      <w:r w:rsidRPr="23051913">
        <w:rPr>
          <w:rFonts w:eastAsia="Times New Roman" w:cs="Arial"/>
        </w:rPr>
        <w:t>A principal vantagem foi a capacidade de coletar dados quantitativos para validar as informações qualitativas das entrevistas e determinar as funcionalidades de maior valor para a maioria dos usuários, confirmando a demanda por um sistema de acompanhamento remoto.</w:t>
      </w:r>
    </w:p>
    <w:p w14:paraId="781BD0D6" w14:textId="6B3D9779" w:rsidR="00F212CB" w:rsidRPr="00D36A2A" w:rsidRDefault="00F212CB" w:rsidP="23051913">
      <w:pPr>
        <w:pStyle w:val="Ttulo3"/>
        <w:spacing w:after="240"/>
        <w:rPr>
          <w:rFonts w:ascii="Arial" w:eastAsia="Arial" w:hAnsi="Arial" w:cs="Arial"/>
          <w:b/>
          <w:bCs/>
          <w:color w:val="auto"/>
          <w:sz w:val="28"/>
          <w:szCs w:val="28"/>
        </w:rPr>
      </w:pPr>
      <w:bookmarkStart w:id="11" w:name="_Toc215257650"/>
      <w:r w:rsidRPr="23051913">
        <w:rPr>
          <w:rFonts w:ascii="Arial" w:eastAsia="Arial" w:hAnsi="Arial" w:cs="Arial"/>
          <w:b/>
          <w:bCs/>
          <w:color w:val="auto"/>
          <w:sz w:val="28"/>
          <w:szCs w:val="28"/>
        </w:rPr>
        <w:t>2.1.</w:t>
      </w:r>
      <w:r w:rsidR="002765FB">
        <w:rPr>
          <w:rFonts w:ascii="Arial" w:eastAsia="Arial" w:hAnsi="Arial" w:cs="Arial"/>
          <w:b/>
          <w:bCs/>
          <w:color w:val="auto"/>
          <w:sz w:val="28"/>
          <w:szCs w:val="28"/>
        </w:rPr>
        <w:t>3</w:t>
      </w:r>
      <w:r w:rsidRPr="23051913">
        <w:rPr>
          <w:rFonts w:ascii="Arial" w:eastAsia="Arial" w:hAnsi="Arial" w:cs="Arial"/>
          <w:b/>
          <w:bCs/>
          <w:color w:val="auto"/>
          <w:sz w:val="28"/>
          <w:szCs w:val="28"/>
        </w:rPr>
        <w:t xml:space="preserve"> </w:t>
      </w:r>
      <w:r w:rsidR="00C0699D" w:rsidRPr="23051913">
        <w:rPr>
          <w:rFonts w:ascii="Arial" w:eastAsia="Arial" w:hAnsi="Arial" w:cs="Arial"/>
          <w:b/>
          <w:bCs/>
          <w:color w:val="auto"/>
          <w:sz w:val="28"/>
          <w:szCs w:val="28"/>
        </w:rPr>
        <w:t>Especificação</w:t>
      </w:r>
      <w:r w:rsidR="004A4D1A" w:rsidRPr="23051913">
        <w:rPr>
          <w:rFonts w:ascii="Arial" w:eastAsia="Arial" w:hAnsi="Arial" w:cs="Arial"/>
          <w:b/>
          <w:bCs/>
          <w:color w:val="auto"/>
          <w:sz w:val="28"/>
          <w:szCs w:val="28"/>
        </w:rPr>
        <w:t xml:space="preserve"> dos</w:t>
      </w:r>
      <w:r w:rsidRPr="23051913">
        <w:rPr>
          <w:rFonts w:ascii="Arial" w:eastAsia="Arial" w:hAnsi="Arial" w:cs="Arial"/>
          <w:b/>
          <w:bCs/>
          <w:color w:val="auto"/>
          <w:sz w:val="28"/>
          <w:szCs w:val="28"/>
        </w:rPr>
        <w:t xml:space="preserve"> Requisitos funcionais</w:t>
      </w:r>
      <w:bookmarkEnd w:id="11"/>
    </w:p>
    <w:p w14:paraId="2E6AA4CF" w14:textId="15BB5BD5" w:rsidR="00B83227" w:rsidRPr="00FF6AA5" w:rsidRDefault="00B83227" w:rsidP="23051913">
      <w:pPr>
        <w:spacing w:after="120" w:line="360" w:lineRule="auto"/>
        <w:ind w:firstLine="709"/>
        <w:jc w:val="both"/>
        <w:rPr>
          <w:rFonts w:eastAsia="Times New Roman" w:cs="Arial"/>
        </w:rPr>
      </w:pPr>
      <w:r w:rsidRPr="23051913">
        <w:rPr>
          <w:rFonts w:eastAsia="Times New Roman" w:cs="Arial"/>
        </w:rPr>
        <w:t>De acordo com Pressman (2010), esses requisitos são as funções que o sistema deve ser capaz de executar, descrevendo a computação, manipulação de dados e o processamento necessários para atingir os objetivos do usuário.</w:t>
      </w:r>
    </w:p>
    <w:p w14:paraId="4C415584" w14:textId="58812A44" w:rsidR="00B83227" w:rsidRPr="00FF6AA5" w:rsidRDefault="00B83227" w:rsidP="23051913">
      <w:pPr>
        <w:spacing w:after="120" w:line="360" w:lineRule="auto"/>
        <w:ind w:firstLine="709"/>
        <w:jc w:val="both"/>
        <w:rPr>
          <w:rFonts w:eastAsia="Times New Roman" w:cs="Arial"/>
        </w:rPr>
      </w:pPr>
      <w:r w:rsidRPr="23051913">
        <w:rPr>
          <w:rFonts w:eastAsia="Times New Roman" w:cs="Arial"/>
        </w:rPr>
        <w:t xml:space="preserve">A importância de uma especificação detalhada é um consenso na Engenharia de Software. </w:t>
      </w:r>
      <w:proofErr w:type="spellStart"/>
      <w:r w:rsidRPr="23051913">
        <w:rPr>
          <w:rFonts w:eastAsia="Times New Roman" w:cs="Arial"/>
        </w:rPr>
        <w:t>Wiegers</w:t>
      </w:r>
      <w:proofErr w:type="spellEnd"/>
      <w:r w:rsidRPr="23051913">
        <w:rPr>
          <w:rFonts w:eastAsia="Times New Roman" w:cs="Arial"/>
        </w:rPr>
        <w:t xml:space="preserve"> e Beatty (2013) enfatizam que requisitos mal definidos são a principal causa de falhas em projetos e de insatisfação do cliente. Um sistema como</w:t>
      </w:r>
      <w:r w:rsidR="00BD4C97" w:rsidRPr="23051913">
        <w:rPr>
          <w:rFonts w:eastAsia="Times New Roman" w:cs="Arial"/>
        </w:rPr>
        <w:t xml:space="preserve"> MCS</w:t>
      </w:r>
      <w:r w:rsidRPr="23051913">
        <w:rPr>
          <w:rFonts w:eastAsia="Times New Roman" w:cs="Arial"/>
        </w:rPr>
        <w:t>, que visa resolver a alta taxa de evasão no fitness através da personalização e comunicação contínua, não pode se dar ao luxo de ter ambiguidades, pois isso comprometeria a experiência do usuário e a eficácia da ferramenta.</w:t>
      </w:r>
    </w:p>
    <w:p w14:paraId="017A8B43" w14:textId="2D422895" w:rsidR="00B83227" w:rsidRPr="00FF6AA5" w:rsidRDefault="00B83227" w:rsidP="23051913">
      <w:pPr>
        <w:spacing w:after="120" w:line="360" w:lineRule="auto"/>
        <w:ind w:firstLine="709"/>
        <w:jc w:val="both"/>
        <w:rPr>
          <w:rFonts w:eastAsia="Times New Roman" w:cs="Arial"/>
        </w:rPr>
      </w:pPr>
      <w:r w:rsidRPr="23051913">
        <w:rPr>
          <w:rFonts w:eastAsia="Times New Roman" w:cs="Arial"/>
        </w:rPr>
        <w:lastRenderedPageBreak/>
        <w:t xml:space="preserve">Para o desenvolvimento do </w:t>
      </w:r>
      <w:r w:rsidR="00BD4C97" w:rsidRPr="23051913">
        <w:rPr>
          <w:rFonts w:eastAsia="Times New Roman" w:cs="Arial"/>
        </w:rPr>
        <w:t>MCS</w:t>
      </w:r>
      <w:r w:rsidRPr="23051913">
        <w:rPr>
          <w:rFonts w:eastAsia="Times New Roman" w:cs="Arial"/>
        </w:rPr>
        <w:t xml:space="preserve">, a identificação e a documentação </w:t>
      </w:r>
      <w:r w:rsidR="55A9B545" w:rsidRPr="23051913">
        <w:rPr>
          <w:rFonts w:eastAsia="Times New Roman" w:cs="Arial"/>
        </w:rPr>
        <w:t xml:space="preserve">que </w:t>
      </w:r>
      <w:r w:rsidR="52DF1B04" w:rsidRPr="23051913">
        <w:rPr>
          <w:rFonts w:eastAsia="Times New Roman" w:cs="Arial"/>
        </w:rPr>
        <w:t>necessitam</w:t>
      </w:r>
      <w:r w:rsidRPr="23051913">
        <w:rPr>
          <w:rFonts w:eastAsia="Times New Roman" w:cs="Arial"/>
        </w:rPr>
        <w:t xml:space="preserve"> desses requisitos foram estruturadas para garantir que a aplicação entregue valor diretamente nas necessidades de monitoramento de progresso e ajuste de treino em tempo real, conforme estabelecido na justificativa do projeto.</w:t>
      </w:r>
    </w:p>
    <w:p w14:paraId="553D48CE" w14:textId="77777777" w:rsidR="00B83227" w:rsidRPr="00FF6AA5" w:rsidRDefault="00B83227" w:rsidP="23051913">
      <w:pPr>
        <w:spacing w:after="120" w:line="360" w:lineRule="auto"/>
        <w:ind w:firstLine="709"/>
        <w:jc w:val="both"/>
        <w:rPr>
          <w:rFonts w:eastAsia="Times New Roman" w:cs="Arial"/>
        </w:rPr>
      </w:pPr>
      <w:r w:rsidRPr="23051913">
        <w:rPr>
          <w:rFonts w:eastAsia="Times New Roman" w:cs="Arial"/>
        </w:rPr>
        <w:t xml:space="preserve">O levantamento dos requisitos seguiu uma abordagem sistemática, utilizando técnicas que garantiram uma compreensão completa das expectativas dos </w:t>
      </w:r>
      <w:proofErr w:type="spellStart"/>
      <w:r w:rsidRPr="23051913">
        <w:rPr>
          <w:rFonts w:eastAsia="Times New Roman" w:cs="Arial"/>
        </w:rPr>
        <w:t>Personal</w:t>
      </w:r>
      <w:proofErr w:type="spellEnd"/>
      <w:r w:rsidRPr="23051913">
        <w:rPr>
          <w:rFonts w:eastAsia="Times New Roman" w:cs="Arial"/>
        </w:rPr>
        <w:t xml:space="preserve"> </w:t>
      </w:r>
      <w:proofErr w:type="spellStart"/>
      <w:r w:rsidRPr="23051913">
        <w:rPr>
          <w:rFonts w:eastAsia="Times New Roman" w:cs="Arial"/>
        </w:rPr>
        <w:t>Trainers</w:t>
      </w:r>
      <w:proofErr w:type="spellEnd"/>
      <w:r w:rsidRPr="23051913">
        <w:rPr>
          <w:rFonts w:eastAsia="Times New Roman" w:cs="Arial"/>
        </w:rPr>
        <w:t xml:space="preserve"> e alunos:</w:t>
      </w:r>
    </w:p>
    <w:p w14:paraId="2B1EDAE9" w14:textId="0523C336" w:rsidR="00B83227" w:rsidRPr="00FF6AA5" w:rsidRDefault="00B83227" w:rsidP="23051913">
      <w:pPr>
        <w:spacing w:after="120" w:line="360" w:lineRule="auto"/>
        <w:ind w:firstLine="709"/>
        <w:jc w:val="both"/>
        <w:rPr>
          <w:rFonts w:eastAsia="Times New Roman" w:cs="Arial"/>
        </w:rPr>
      </w:pPr>
      <w:r w:rsidRPr="23051913">
        <w:rPr>
          <w:rFonts w:eastAsia="Times New Roman" w:cs="Arial"/>
        </w:rPr>
        <w:t xml:space="preserve">Entrevistas Estruturadas e Focus </w:t>
      </w:r>
      <w:proofErr w:type="spellStart"/>
      <w:r w:rsidRPr="23051913">
        <w:rPr>
          <w:rFonts w:eastAsia="Times New Roman" w:cs="Arial"/>
        </w:rPr>
        <w:t>Groups</w:t>
      </w:r>
      <w:proofErr w:type="spellEnd"/>
      <w:r w:rsidRPr="23051913">
        <w:rPr>
          <w:rFonts w:eastAsia="Times New Roman" w:cs="Arial"/>
        </w:rPr>
        <w:t>: Para coletar dados qualitativos sobre as falhas atuais de comunicação e as necessidades de feedback contínuo (a "ponte digital robusta" mencionada na justificativa).</w:t>
      </w:r>
    </w:p>
    <w:p w14:paraId="59C0D3F1" w14:textId="20BF4F7E" w:rsidR="00B83227" w:rsidRPr="00FF6AA5" w:rsidRDefault="00B83227" w:rsidP="23051913">
      <w:pPr>
        <w:spacing w:after="120" w:line="360" w:lineRule="auto"/>
        <w:ind w:firstLine="709"/>
        <w:jc w:val="both"/>
        <w:rPr>
          <w:rFonts w:eastAsia="Times New Roman" w:cs="Arial"/>
        </w:rPr>
      </w:pPr>
      <w:r w:rsidRPr="23051913">
        <w:rPr>
          <w:rFonts w:eastAsia="Times New Roman" w:cs="Arial"/>
        </w:rPr>
        <w:t>Análise de Casos de Uso: Para modelar as interações-chave do sistema, como o registro de performance fora da academia e a geração de relatórios de fidelização para o profissional.</w:t>
      </w:r>
    </w:p>
    <w:p w14:paraId="558FA056" w14:textId="0D436DC0" w:rsidR="00B83227" w:rsidRPr="00FF6AA5" w:rsidRDefault="00B83227" w:rsidP="23051913">
      <w:pPr>
        <w:spacing w:after="120" w:line="360" w:lineRule="auto"/>
        <w:ind w:firstLine="709"/>
        <w:jc w:val="both"/>
        <w:rPr>
          <w:rFonts w:eastAsia="Times New Roman" w:cs="Arial"/>
        </w:rPr>
      </w:pPr>
      <w:r w:rsidRPr="23051913">
        <w:rPr>
          <w:rFonts w:eastAsia="Times New Roman" w:cs="Arial"/>
        </w:rPr>
        <w:t>Prototipagem Evolucionária: Envolveu a criação de modelos iniciais para que os usuários pudessem validar rapidamente as funcionalidades de personalização e visualização de dados.</w:t>
      </w:r>
    </w:p>
    <w:p w14:paraId="0206F0A4" w14:textId="3F5F6B64" w:rsidR="00B83227" w:rsidRPr="00FF6AA5" w:rsidRDefault="00B83227" w:rsidP="23051913">
      <w:pPr>
        <w:spacing w:after="120" w:line="360" w:lineRule="auto"/>
        <w:ind w:firstLine="709"/>
        <w:jc w:val="both"/>
        <w:rPr>
          <w:rFonts w:eastAsia="Times New Roman" w:cs="Arial"/>
        </w:rPr>
      </w:pPr>
      <w:r w:rsidRPr="23051913">
        <w:rPr>
          <w:rFonts w:eastAsia="Times New Roman" w:cs="Arial"/>
        </w:rPr>
        <w:t xml:space="preserve">O resultado desse processo foi a validação das funcionalidades-chave do </w:t>
      </w:r>
      <w:r w:rsidR="00BD4C97" w:rsidRPr="23051913">
        <w:rPr>
          <w:rFonts w:eastAsia="Times New Roman" w:cs="Arial"/>
        </w:rPr>
        <w:t>MCS</w:t>
      </w:r>
      <w:r w:rsidRPr="23051913">
        <w:rPr>
          <w:rFonts w:eastAsia="Times New Roman" w:cs="Arial"/>
        </w:rPr>
        <w:t>, garantindo que o sistema seja uma ferramenta estratégica que atua diretamente nas causas da desmotivação.</w:t>
      </w:r>
    </w:p>
    <w:p w14:paraId="0DC56984" w14:textId="22E2E922" w:rsidR="00AB3D71" w:rsidRDefault="00B83227" w:rsidP="23051913">
      <w:pPr>
        <w:spacing w:after="120" w:line="360" w:lineRule="auto"/>
        <w:ind w:firstLine="709"/>
        <w:jc w:val="both"/>
        <w:rPr>
          <w:rFonts w:eastAsia="Times New Roman" w:cs="Arial"/>
        </w:rPr>
      </w:pPr>
      <w:r w:rsidRPr="23051913">
        <w:rPr>
          <w:rFonts w:eastAsia="Times New Roman" w:cs="Arial"/>
        </w:rPr>
        <w:t xml:space="preserve">A seguir, estão detalhados os requisitos funcionais que definem o comportamento e as capacidades da plataforma </w:t>
      </w:r>
      <w:r w:rsidR="00FF6AA5" w:rsidRPr="23051913">
        <w:rPr>
          <w:rFonts w:eastAsia="Times New Roman" w:cs="Arial"/>
        </w:rPr>
        <w:t>MCS</w:t>
      </w:r>
      <w:r w:rsidRPr="23051913">
        <w:rPr>
          <w:rFonts w:eastAsia="Times New Roman" w:cs="Arial"/>
        </w:rPr>
        <w:t>:</w:t>
      </w:r>
    </w:p>
    <w:p w14:paraId="55E20776" w14:textId="77777777" w:rsidR="00BE7DBE" w:rsidRPr="00BE7DBE" w:rsidRDefault="00BE7DBE" w:rsidP="00BE7DBE">
      <w:pPr>
        <w:pStyle w:val="NormalWeb"/>
        <w:spacing w:after="0" w:afterAutospacing="0"/>
        <w:rPr>
          <w:rFonts w:ascii="Arial" w:hAnsi="Arial" w:cs="Arial"/>
          <w:color w:val="1B1C1D"/>
        </w:rPr>
      </w:pPr>
    </w:p>
    <w:tbl>
      <w:tblPr>
        <w:tblW w:w="7680" w:type="dxa"/>
        <w:tblCellMar>
          <w:top w:w="15" w:type="dxa"/>
          <w:left w:w="15" w:type="dxa"/>
          <w:bottom w:w="15" w:type="dxa"/>
          <w:right w:w="15" w:type="dxa"/>
        </w:tblCellMar>
        <w:tblLook w:val="04A0" w:firstRow="1" w:lastRow="0" w:firstColumn="1" w:lastColumn="0" w:noHBand="0" w:noVBand="1"/>
      </w:tblPr>
      <w:tblGrid>
        <w:gridCol w:w="1575"/>
        <w:gridCol w:w="6105"/>
      </w:tblGrid>
      <w:tr w:rsidR="00812FA7" w:rsidRPr="00A35058" w14:paraId="3FE300A6"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3D48053E"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0EFDF66A" w14:textId="39FAB8AF" w:rsidR="00A35058" w:rsidRPr="00A35058" w:rsidRDefault="7167E02C" w:rsidP="23051913">
            <w:pPr>
              <w:spacing w:after="0" w:line="240" w:lineRule="auto"/>
              <w:rPr>
                <w:rFonts w:eastAsia="Arial" w:cs="Arial"/>
                <w:b/>
                <w:bCs/>
                <w:kern w:val="0"/>
                <w:sz w:val="22"/>
                <w:szCs w:val="22"/>
                <w14:ligatures w14:val="none"/>
              </w:rPr>
            </w:pPr>
            <w:r w:rsidRPr="00A35058">
              <w:rPr>
                <w:rFonts w:eastAsia="Times New Roman" w:cs="Arial"/>
                <w:b/>
                <w:bCs/>
                <w:color w:val="000000"/>
                <w:kern w:val="0"/>
                <w14:ligatures w14:val="none"/>
              </w:rPr>
              <w:t>[RF001</w:t>
            </w:r>
            <w:proofErr w:type="gramStart"/>
            <w:r w:rsidRPr="00A35058">
              <w:rPr>
                <w:rFonts w:eastAsia="Times New Roman" w:cs="Arial"/>
                <w:b/>
                <w:bCs/>
                <w:color w:val="000000"/>
                <w:kern w:val="0"/>
                <w14:ligatures w14:val="none"/>
              </w:rPr>
              <w:t>]</w:t>
            </w:r>
            <w:r w:rsidRPr="23051913">
              <w:rPr>
                <w:rFonts w:eastAsia="Times New Roman" w:cs="Arial"/>
                <w:b/>
                <w:bCs/>
                <w:color w:val="000000"/>
                <w:kern w:val="0"/>
                <w14:ligatures w14:val="none"/>
              </w:rPr>
              <w:t xml:space="preserve"> </w:t>
            </w:r>
            <w:r w:rsidR="02B35AD0" w:rsidRPr="23051913">
              <w:rPr>
                <w:rFonts w:eastAsia="Times New Roman" w:cs="Arial"/>
                <w:b/>
                <w:bCs/>
                <w:color w:val="000000"/>
                <w:kern w:val="0"/>
                <w14:ligatures w14:val="none"/>
              </w:rPr>
              <w:t>Cadastrar e autentica</w:t>
            </w:r>
            <w:r w:rsidR="2DA33803" w:rsidRPr="23051913">
              <w:rPr>
                <w:rFonts w:eastAsia="Times New Roman" w:cs="Arial"/>
                <w:b/>
                <w:bCs/>
                <w:color w:val="000000"/>
                <w:kern w:val="0"/>
                <w14:ligatures w14:val="none"/>
              </w:rPr>
              <w:t>r</w:t>
            </w:r>
            <w:proofErr w:type="gramEnd"/>
            <w:r w:rsidR="02B35AD0" w:rsidRPr="2436C351">
              <w:rPr>
                <w:rFonts w:eastAsia="Arial" w:cs="Arial"/>
                <w:b/>
                <w:bCs/>
                <w:sz w:val="22"/>
                <w:szCs w:val="22"/>
              </w:rPr>
              <w:t xml:space="preserve"> </w:t>
            </w:r>
            <w:r w:rsidR="74AC2E80" w:rsidRPr="133DF7C4">
              <w:rPr>
                <w:rFonts w:eastAsia="Arial" w:cs="Arial"/>
                <w:b/>
                <w:bCs/>
                <w:sz w:val="22"/>
                <w:szCs w:val="22"/>
              </w:rPr>
              <w:t xml:space="preserve">os </w:t>
            </w:r>
            <w:r w:rsidR="02B35AD0" w:rsidRPr="133DF7C4">
              <w:rPr>
                <w:rFonts w:eastAsia="Arial" w:cs="Arial"/>
                <w:b/>
                <w:bCs/>
                <w:sz w:val="22"/>
                <w:szCs w:val="22"/>
              </w:rPr>
              <w:t>usuários</w:t>
            </w:r>
            <w:r w:rsidR="3F86C4F1" w:rsidRPr="133DF7C4">
              <w:rPr>
                <w:rFonts w:eastAsia="Arial" w:cs="Arial"/>
                <w:b/>
                <w:bCs/>
                <w:sz w:val="22"/>
                <w:szCs w:val="22"/>
              </w:rPr>
              <w:t>.</w:t>
            </w:r>
          </w:p>
        </w:tc>
      </w:tr>
      <w:tr w:rsidR="00A35058" w:rsidRPr="00A35058" w14:paraId="7A4DD1CA"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29CA65E"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EA71141" w14:textId="21F2D719" w:rsidR="00A35058" w:rsidRPr="00A35058" w:rsidRDefault="7167E02C" w:rsidP="00A35058">
            <w:pPr>
              <w:spacing w:after="0" w:line="240" w:lineRule="auto"/>
              <w:rPr>
                <w:rFonts w:eastAsia="Times New Roman" w:cs="Arial"/>
                <w:color w:val="000000" w:themeColor="text1"/>
                <w:kern w:val="0"/>
                <w14:ligatures w14:val="none"/>
              </w:rPr>
            </w:pPr>
            <w:r w:rsidRPr="00A35058">
              <w:rPr>
                <w:rFonts w:eastAsia="Times New Roman" w:cs="Arial"/>
                <w:color w:val="000000"/>
                <w:kern w:val="0"/>
                <w14:ligatures w14:val="none"/>
              </w:rPr>
              <w:t>O sistema deve permitir o cadastro, login e edição</w:t>
            </w:r>
            <w:r w:rsidR="4E62B5CB" w:rsidRPr="00A35058">
              <w:rPr>
                <w:rFonts w:eastAsia="Times New Roman" w:cs="Arial"/>
                <w:color w:val="000000"/>
                <w:kern w:val="0"/>
                <w14:ligatures w14:val="none"/>
              </w:rPr>
              <w:t xml:space="preserve"> do perfil do</w:t>
            </w:r>
            <w:r w:rsidRPr="00A35058">
              <w:rPr>
                <w:rFonts w:eastAsia="Times New Roman" w:cs="Arial"/>
                <w:color w:val="000000"/>
                <w:kern w:val="0"/>
                <w14:ligatures w14:val="none"/>
              </w:rPr>
              <w:t xml:space="preserve"> usuário</w:t>
            </w:r>
            <w:r w:rsidR="25E079A5" w:rsidRPr="00A35058">
              <w:rPr>
                <w:rFonts w:eastAsia="Times New Roman" w:cs="Arial"/>
                <w:color w:val="000000"/>
                <w:kern w:val="0"/>
                <w14:ligatures w14:val="none"/>
              </w:rPr>
              <w:t>.</w:t>
            </w:r>
          </w:p>
        </w:tc>
      </w:tr>
      <w:tr w:rsidR="00A35058" w:rsidRPr="00A35058" w14:paraId="604C5243"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67627CC"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DE188DD"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Alta</w:t>
            </w:r>
          </w:p>
        </w:tc>
      </w:tr>
      <w:tr w:rsidR="00812FA7" w:rsidRPr="00A35058" w14:paraId="3AFE26B7"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6AFCB538"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7BC12039" w14:textId="14715566" w:rsidR="00A35058" w:rsidRPr="00A35058" w:rsidRDefault="7167E02C" w:rsidP="23051913">
            <w:pPr>
              <w:spacing w:after="0" w:line="240" w:lineRule="auto"/>
              <w:rPr>
                <w:b/>
                <w:bCs/>
                <w:kern w:val="0"/>
                <w14:ligatures w14:val="none"/>
              </w:rPr>
            </w:pPr>
            <w:r w:rsidRPr="00A35058">
              <w:rPr>
                <w:rFonts w:eastAsia="Times New Roman" w:cs="Arial"/>
                <w:b/>
                <w:bCs/>
                <w:color w:val="000000"/>
                <w:kern w:val="0"/>
                <w14:ligatures w14:val="none"/>
              </w:rPr>
              <w:t>[RF00</w:t>
            </w:r>
            <w:r w:rsidR="170EE8F6" w:rsidRPr="00A35058">
              <w:rPr>
                <w:rFonts w:eastAsia="Times New Roman" w:cs="Arial"/>
                <w:b/>
                <w:bCs/>
                <w:color w:val="000000"/>
                <w:kern w:val="0"/>
                <w14:ligatures w14:val="none"/>
              </w:rPr>
              <w:t>2</w:t>
            </w:r>
            <w:r w:rsidRPr="00A35058">
              <w:rPr>
                <w:rFonts w:eastAsia="Times New Roman" w:cs="Arial"/>
                <w:b/>
                <w:bCs/>
                <w:color w:val="000000"/>
                <w:kern w:val="0"/>
                <w14:ligatures w14:val="none"/>
              </w:rPr>
              <w:t>]</w:t>
            </w:r>
            <w:r w:rsidRPr="23051913">
              <w:rPr>
                <w:rFonts w:eastAsia="Times New Roman" w:cs="Arial"/>
                <w:b/>
                <w:bCs/>
                <w:color w:val="000000"/>
                <w:kern w:val="0"/>
                <w14:ligatures w14:val="none"/>
              </w:rPr>
              <w:t xml:space="preserve"> </w:t>
            </w:r>
            <w:r w:rsidR="63522B50" w:rsidRPr="4B70B3F5">
              <w:rPr>
                <w:rFonts w:eastAsia="Times New Roman" w:cs="Arial"/>
                <w:b/>
                <w:bCs/>
                <w:color w:val="000000" w:themeColor="text1"/>
              </w:rPr>
              <w:t>Cadastrar Perfil Profissional</w:t>
            </w:r>
            <w:r w:rsidR="77A3C555" w:rsidRPr="4B70B3F5">
              <w:rPr>
                <w:rFonts w:eastAsia="Times New Roman" w:cs="Arial"/>
                <w:b/>
                <w:bCs/>
                <w:color w:val="000000" w:themeColor="text1"/>
              </w:rPr>
              <w:t>.</w:t>
            </w:r>
          </w:p>
        </w:tc>
      </w:tr>
      <w:tr w:rsidR="00A35058" w:rsidRPr="00A35058" w14:paraId="46D64976"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32005A2"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E84F8CF" w14:textId="3DBAB33E" w:rsidR="00A35058" w:rsidRPr="00A35058" w:rsidRDefault="7167E02C" w:rsidP="00A35058">
            <w:pPr>
              <w:spacing w:after="0" w:line="240" w:lineRule="auto"/>
              <w:rPr>
                <w:rFonts w:eastAsia="Times New Roman" w:cs="Arial"/>
                <w:color w:val="000000" w:themeColor="text1"/>
                <w:kern w:val="0"/>
                <w14:ligatures w14:val="none"/>
              </w:rPr>
            </w:pPr>
            <w:r w:rsidRPr="00A35058">
              <w:rPr>
                <w:rFonts w:eastAsia="Times New Roman" w:cs="Arial"/>
                <w:color w:val="000000"/>
                <w:kern w:val="0"/>
                <w14:ligatures w14:val="none"/>
              </w:rPr>
              <w:t xml:space="preserve">O sistema deve permitir </w:t>
            </w:r>
            <w:r w:rsidR="799A2130" w:rsidRPr="00A35058">
              <w:rPr>
                <w:rFonts w:eastAsia="Times New Roman" w:cs="Arial"/>
                <w:color w:val="000000"/>
                <w:kern w:val="0"/>
                <w14:ligatures w14:val="none"/>
              </w:rPr>
              <w:t xml:space="preserve">que </w:t>
            </w:r>
            <w:r w:rsidR="49E9C07B" w:rsidRPr="00A35058">
              <w:rPr>
                <w:rFonts w:eastAsia="Times New Roman" w:cs="Arial"/>
                <w:color w:val="000000"/>
                <w:kern w:val="0"/>
                <w14:ligatures w14:val="none"/>
              </w:rPr>
              <w:t>usuários</w:t>
            </w:r>
            <w:r w:rsidR="799A2130" w:rsidRPr="00A35058">
              <w:rPr>
                <w:rFonts w:eastAsia="Times New Roman" w:cs="Arial"/>
                <w:color w:val="000000"/>
                <w:kern w:val="0"/>
                <w14:ligatures w14:val="none"/>
              </w:rPr>
              <w:t xml:space="preserve"> que se qualifiquem ao </w:t>
            </w:r>
            <w:r w:rsidR="2DA5D1D5" w:rsidRPr="00A35058">
              <w:rPr>
                <w:rFonts w:eastAsia="Times New Roman" w:cs="Arial"/>
                <w:color w:val="000000"/>
                <w:kern w:val="0"/>
                <w14:ligatures w14:val="none"/>
              </w:rPr>
              <w:t>usuário</w:t>
            </w:r>
            <w:r w:rsidR="799A2130" w:rsidRPr="00A35058">
              <w:rPr>
                <w:rFonts w:eastAsia="Times New Roman" w:cs="Arial"/>
                <w:color w:val="000000"/>
                <w:kern w:val="0"/>
                <w14:ligatures w14:val="none"/>
              </w:rPr>
              <w:t xml:space="preserve"> profissional utilize do campo de cadastro do CREF ou CRN</w:t>
            </w:r>
          </w:p>
          <w:p w14:paraId="0E49F8B1" w14:textId="77777777" w:rsidR="00A35058" w:rsidRPr="00A35058" w:rsidRDefault="00A35058" w:rsidP="00A35058">
            <w:pPr>
              <w:spacing w:after="0" w:line="240" w:lineRule="auto"/>
              <w:rPr>
                <w:rFonts w:ascii="Times New Roman" w:eastAsia="Times New Roman" w:hAnsi="Times New Roman" w:cs="Times New Roman"/>
                <w:kern w:val="0"/>
                <w14:ligatures w14:val="none"/>
              </w:rPr>
            </w:pPr>
          </w:p>
        </w:tc>
      </w:tr>
      <w:tr w:rsidR="00A35058" w:rsidRPr="00A35058" w14:paraId="752E85FA"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5CCFF52" w14:textId="5AE7B8F6"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r w:rsidR="4C3BC71F" w:rsidRPr="00A35058">
              <w:rPr>
                <w:rFonts w:eastAsia="Times New Roman" w:cs="Arial"/>
                <w:color w:val="000000"/>
                <w:kern w:val="0"/>
                <w14:ligatures w14:val="none"/>
              </w:rPr>
              <w:t>:</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46BC342"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Alta</w:t>
            </w:r>
          </w:p>
        </w:tc>
      </w:tr>
      <w:tr w:rsidR="23051913" w14:paraId="748A5DDC"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188445BD" w14:textId="3357863E" w:rsidR="795DB37D" w:rsidRDefault="795DB37D" w:rsidP="23051913">
            <w:pPr>
              <w:spacing w:line="240" w:lineRule="auto"/>
              <w:rPr>
                <w:rFonts w:eastAsia="Times New Roman" w:cs="Arial"/>
                <w:b/>
                <w:bCs/>
                <w:color w:val="000000" w:themeColor="text1"/>
              </w:rPr>
            </w:pPr>
            <w:r w:rsidRPr="23051913">
              <w:rPr>
                <w:rFonts w:eastAsia="Times New Roman" w:cs="Arial"/>
                <w:b/>
                <w:bCs/>
                <w:color w:val="000000" w:themeColor="text1"/>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619936AA" w14:textId="509E7D95" w:rsidR="795DB37D" w:rsidRDefault="795DB37D" w:rsidP="23051913">
            <w:pPr>
              <w:spacing w:after="0" w:line="240" w:lineRule="auto"/>
              <w:rPr>
                <w:rFonts w:ascii="Times New Roman" w:eastAsia="Times New Roman" w:hAnsi="Times New Roman" w:cs="Times New Roman"/>
                <w:b/>
                <w:bCs/>
              </w:rPr>
            </w:pPr>
            <w:r w:rsidRPr="23051913">
              <w:rPr>
                <w:rFonts w:eastAsia="Times New Roman" w:cs="Arial"/>
                <w:b/>
                <w:bCs/>
                <w:color w:val="000000" w:themeColor="text1"/>
              </w:rPr>
              <w:t>[RF00</w:t>
            </w:r>
            <w:r w:rsidR="0BD75837" w:rsidRPr="23051913">
              <w:rPr>
                <w:rFonts w:eastAsia="Times New Roman" w:cs="Arial"/>
                <w:b/>
                <w:bCs/>
                <w:color w:val="000000" w:themeColor="text1"/>
              </w:rPr>
              <w:t>3</w:t>
            </w:r>
            <w:proofErr w:type="gramStart"/>
            <w:r w:rsidRPr="23051913">
              <w:rPr>
                <w:rFonts w:eastAsia="Times New Roman" w:cs="Arial"/>
                <w:b/>
                <w:bCs/>
                <w:color w:val="000000" w:themeColor="text1"/>
              </w:rPr>
              <w:t>] Autenticar</w:t>
            </w:r>
            <w:proofErr w:type="gramEnd"/>
            <w:r w:rsidRPr="23051913">
              <w:rPr>
                <w:b/>
                <w:bCs/>
              </w:rPr>
              <w:t xml:space="preserve"> por e-mail ou telefone</w:t>
            </w:r>
            <w:r w:rsidR="13E8C0CC" w:rsidRPr="23051913">
              <w:rPr>
                <w:b/>
                <w:bCs/>
              </w:rPr>
              <w:t>.</w:t>
            </w:r>
          </w:p>
        </w:tc>
      </w:tr>
      <w:tr w:rsidR="23051913" w14:paraId="77032F91"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16FA6CB" w14:textId="77777777" w:rsidR="6E49763A" w:rsidRDefault="6E49763A" w:rsidP="23051913">
            <w:pPr>
              <w:spacing w:after="0" w:line="240" w:lineRule="auto"/>
              <w:rPr>
                <w:rFonts w:ascii="Times New Roman" w:eastAsia="Times New Roman" w:hAnsi="Times New Roman" w:cs="Times New Roman"/>
              </w:rPr>
            </w:pPr>
            <w:r w:rsidRPr="23051913">
              <w:rPr>
                <w:rFonts w:eastAsia="Times New Roman" w:cs="Arial"/>
                <w:color w:val="000000" w:themeColor="text1"/>
              </w:rPr>
              <w:t>Descrição:</w:t>
            </w:r>
          </w:p>
          <w:p w14:paraId="094930F4" w14:textId="68156C18" w:rsidR="23051913" w:rsidRDefault="23051913" w:rsidP="23051913">
            <w:pPr>
              <w:spacing w:line="240" w:lineRule="auto"/>
              <w:rPr>
                <w:rFonts w:eastAsia="Times New Roman" w:cs="Arial"/>
                <w:color w:val="000000" w:themeColor="text1"/>
              </w:rPr>
            </w:pP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308C2D6" w14:textId="3D4C9133" w:rsidR="6E49763A" w:rsidRDefault="6E49763A" w:rsidP="23051913">
            <w:pPr>
              <w:spacing w:after="0" w:line="240" w:lineRule="auto"/>
              <w:rPr>
                <w:rFonts w:eastAsia="Times New Roman" w:cs="Arial"/>
                <w:color w:val="000000" w:themeColor="text1"/>
              </w:rPr>
            </w:pPr>
            <w:r w:rsidRPr="23051913">
              <w:rPr>
                <w:rFonts w:eastAsia="Times New Roman" w:cs="Arial"/>
                <w:color w:val="000000" w:themeColor="text1"/>
              </w:rPr>
              <w:t>O sistema deve permitir a autenticação de entrada do usuário, por meio de e-mail (autenticação de dois fatores), ou, telefone (mensagem SMS).</w:t>
            </w:r>
          </w:p>
          <w:p w14:paraId="1F73525F" w14:textId="41F83554" w:rsidR="23051913" w:rsidRDefault="23051913" w:rsidP="23051913">
            <w:pPr>
              <w:spacing w:line="240" w:lineRule="auto"/>
              <w:rPr>
                <w:rFonts w:eastAsia="Times New Roman" w:cs="Arial"/>
                <w:color w:val="000000" w:themeColor="text1"/>
              </w:rPr>
            </w:pPr>
          </w:p>
        </w:tc>
      </w:tr>
      <w:tr w:rsidR="23051913" w14:paraId="177930F2"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D49B0C4" w14:textId="178A5F53" w:rsidR="3FB89B9D" w:rsidRDefault="3FB89B9D" w:rsidP="23051913">
            <w:pPr>
              <w:spacing w:after="0" w:line="240" w:lineRule="auto"/>
              <w:rPr>
                <w:rFonts w:ascii="Times New Roman" w:eastAsia="Times New Roman" w:hAnsi="Times New Roman" w:cs="Times New Roman"/>
              </w:rPr>
            </w:pPr>
            <w:r w:rsidRPr="23051913">
              <w:rPr>
                <w:rFonts w:eastAsia="Times New Roman" w:cs="Arial"/>
                <w:color w:val="000000" w:themeColor="text1"/>
              </w:rPr>
              <w:lastRenderedPageBreak/>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3A9380E" w14:textId="7FFC0F60" w:rsidR="3FB89B9D" w:rsidRDefault="3FB89B9D" w:rsidP="23051913">
            <w:pPr>
              <w:spacing w:line="240" w:lineRule="auto"/>
              <w:rPr>
                <w:rFonts w:eastAsia="Times New Roman" w:cs="Arial"/>
                <w:color w:val="000000" w:themeColor="text1"/>
              </w:rPr>
            </w:pPr>
            <w:r w:rsidRPr="23051913">
              <w:rPr>
                <w:rFonts w:eastAsia="Times New Roman" w:cs="Arial"/>
                <w:color w:val="000000" w:themeColor="text1"/>
              </w:rPr>
              <w:t>Alta</w:t>
            </w:r>
          </w:p>
        </w:tc>
      </w:tr>
      <w:tr w:rsidR="00812FA7" w:rsidRPr="00A35058" w14:paraId="6B966388"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14D6C135"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0DBECBA0" w14:textId="6949FF81"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[RF00</w:t>
            </w:r>
            <w:r w:rsidR="4B53BE68" w:rsidRPr="00A35058">
              <w:rPr>
                <w:rFonts w:eastAsia="Times New Roman" w:cs="Arial"/>
                <w:b/>
                <w:bCs/>
                <w:color w:val="000000"/>
                <w:kern w:val="0"/>
                <w14:ligatures w14:val="none"/>
              </w:rPr>
              <w:t>4</w:t>
            </w:r>
            <w:proofErr w:type="gramStart"/>
            <w:r w:rsidRPr="00A35058">
              <w:rPr>
                <w:rFonts w:eastAsia="Times New Roman" w:cs="Arial"/>
                <w:b/>
                <w:bCs/>
                <w:color w:val="000000"/>
                <w:kern w:val="0"/>
                <w14:ligatures w14:val="none"/>
              </w:rPr>
              <w:t xml:space="preserve">] </w:t>
            </w:r>
            <w:r w:rsidR="02B35AD0" w:rsidRPr="23051913">
              <w:rPr>
                <w:b/>
                <w:bCs/>
              </w:rPr>
              <w:t>Fazer</w:t>
            </w:r>
            <w:proofErr w:type="gramEnd"/>
            <w:r w:rsidR="02B35AD0" w:rsidRPr="23051913">
              <w:rPr>
                <w:b/>
                <w:bCs/>
              </w:rPr>
              <w:t xml:space="preserve"> login e logout da conta</w:t>
            </w:r>
            <w:r w:rsidR="66FD7F1D" w:rsidRPr="23051913">
              <w:rPr>
                <w:b/>
                <w:bCs/>
              </w:rPr>
              <w:t>.</w:t>
            </w:r>
          </w:p>
        </w:tc>
      </w:tr>
      <w:tr w:rsidR="00A35058" w:rsidRPr="00A35058" w14:paraId="20D4A1F2"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3755145"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6BB7718" w14:textId="137AA490" w:rsidR="00A35058" w:rsidRPr="00A35058" w:rsidRDefault="7167E02C" w:rsidP="00A35058">
            <w:pPr>
              <w:spacing w:after="0" w:line="240" w:lineRule="auto"/>
              <w:rPr>
                <w:rFonts w:eastAsia="Times New Roman" w:cs="Arial"/>
                <w:color w:val="000000" w:themeColor="text1"/>
                <w:kern w:val="0"/>
                <w14:ligatures w14:val="none"/>
              </w:rPr>
            </w:pPr>
            <w:r w:rsidRPr="00A35058">
              <w:rPr>
                <w:rFonts w:eastAsia="Times New Roman" w:cs="Arial"/>
                <w:color w:val="000000"/>
                <w:kern w:val="0"/>
                <w14:ligatures w14:val="none"/>
              </w:rPr>
              <w:t xml:space="preserve">O sistema deve </w:t>
            </w:r>
            <w:r w:rsidR="2B15CC7A" w:rsidRPr="00A35058">
              <w:rPr>
                <w:rFonts w:eastAsia="Times New Roman" w:cs="Arial"/>
                <w:color w:val="000000"/>
                <w:kern w:val="0"/>
                <w14:ligatures w14:val="none"/>
              </w:rPr>
              <w:t>oferecer ao usuário</w:t>
            </w:r>
            <w:r w:rsidRPr="00A35058">
              <w:rPr>
                <w:rFonts w:eastAsia="Times New Roman" w:cs="Arial"/>
                <w:color w:val="000000"/>
                <w:kern w:val="0"/>
                <w14:ligatures w14:val="none"/>
              </w:rPr>
              <w:t>, com atualização automática</w:t>
            </w:r>
            <w:r w:rsidR="1DAD4B68" w:rsidRPr="00A35058">
              <w:rPr>
                <w:rFonts w:eastAsia="Times New Roman" w:cs="Arial"/>
                <w:color w:val="000000"/>
                <w:kern w:val="0"/>
                <w14:ligatures w14:val="none"/>
              </w:rPr>
              <w:t>,</w:t>
            </w:r>
            <w:r w:rsidR="61942261" w:rsidRPr="00A35058">
              <w:rPr>
                <w:rFonts w:eastAsia="Times New Roman" w:cs="Arial"/>
                <w:color w:val="000000"/>
                <w:kern w:val="0"/>
                <w14:ligatures w14:val="none"/>
              </w:rPr>
              <w:t xml:space="preserve"> o</w:t>
            </w:r>
            <w:r w:rsidRPr="00A35058">
              <w:rPr>
                <w:rFonts w:eastAsia="Times New Roman" w:cs="Arial"/>
                <w:color w:val="000000"/>
                <w:kern w:val="0"/>
                <w14:ligatures w14:val="none"/>
              </w:rPr>
              <w:t xml:space="preserve"> </w:t>
            </w:r>
            <w:r w:rsidR="0741D078" w:rsidRPr="00A35058">
              <w:rPr>
                <w:rFonts w:eastAsia="Times New Roman" w:cs="Arial"/>
                <w:color w:val="000000"/>
                <w:kern w:val="0"/>
                <w14:ligatures w14:val="none"/>
              </w:rPr>
              <w:t>registr</w:t>
            </w:r>
            <w:r w:rsidR="1EA4A8D7" w:rsidRPr="00A35058">
              <w:rPr>
                <w:rFonts w:eastAsia="Times New Roman" w:cs="Arial"/>
                <w:color w:val="000000"/>
                <w:kern w:val="0"/>
                <w14:ligatures w14:val="none"/>
              </w:rPr>
              <w:t>o</w:t>
            </w:r>
            <w:r w:rsidR="1EFCDE02" w:rsidRPr="00A35058">
              <w:rPr>
                <w:rFonts w:eastAsia="Times New Roman" w:cs="Arial"/>
                <w:color w:val="000000"/>
                <w:kern w:val="0"/>
                <w14:ligatures w14:val="none"/>
              </w:rPr>
              <w:t xml:space="preserve"> de</w:t>
            </w:r>
            <w:r w:rsidRPr="00A35058">
              <w:rPr>
                <w:rFonts w:eastAsia="Times New Roman" w:cs="Arial"/>
                <w:color w:val="000000"/>
                <w:kern w:val="0"/>
                <w14:ligatures w14:val="none"/>
              </w:rPr>
              <w:t xml:space="preserve"> entrada ou saída</w:t>
            </w:r>
            <w:r w:rsidR="17891A84" w:rsidRPr="00A35058">
              <w:rPr>
                <w:rFonts w:eastAsia="Times New Roman" w:cs="Arial"/>
                <w:color w:val="000000"/>
                <w:kern w:val="0"/>
                <w14:ligatures w14:val="none"/>
              </w:rPr>
              <w:t xml:space="preserve"> do usuário</w:t>
            </w:r>
            <w:r w:rsidR="0741D078" w:rsidRPr="00A35058">
              <w:rPr>
                <w:rFonts w:eastAsia="Times New Roman" w:cs="Arial"/>
                <w:color w:val="000000"/>
                <w:kern w:val="0"/>
                <w14:ligatures w14:val="none"/>
              </w:rPr>
              <w:t>.</w:t>
            </w:r>
          </w:p>
        </w:tc>
      </w:tr>
      <w:tr w:rsidR="00A35058" w:rsidRPr="00A35058" w14:paraId="6394C7F6" w14:textId="77777777" w:rsidTr="23051913">
        <w:trPr>
          <w:trHeight w:val="291"/>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8558CAB" w14:textId="72AE28C3"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r w:rsidR="083B15AF" w:rsidRPr="00A35058">
              <w:rPr>
                <w:rFonts w:eastAsia="Times New Roman" w:cs="Arial"/>
                <w:color w:val="000000"/>
                <w:kern w:val="0"/>
                <w14:ligatures w14:val="none"/>
              </w:rPr>
              <w:t>:</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502481A"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Alta</w:t>
            </w:r>
          </w:p>
        </w:tc>
      </w:tr>
      <w:tr w:rsidR="00812FA7" w:rsidRPr="00A35058" w14:paraId="4756D345"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5DC82340"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61FD23E4" w14:textId="6E4F8BC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[RF00</w:t>
            </w:r>
            <w:r w:rsidR="50AE1B95" w:rsidRPr="00A35058">
              <w:rPr>
                <w:rFonts w:eastAsia="Times New Roman" w:cs="Arial"/>
                <w:b/>
                <w:bCs/>
                <w:color w:val="000000"/>
                <w:kern w:val="0"/>
                <w14:ligatures w14:val="none"/>
              </w:rPr>
              <w:t>5</w:t>
            </w:r>
            <w:proofErr w:type="gramStart"/>
            <w:r w:rsidRPr="00A35058">
              <w:rPr>
                <w:rFonts w:eastAsia="Times New Roman" w:cs="Arial"/>
                <w:b/>
                <w:bCs/>
                <w:color w:val="000000"/>
                <w:kern w:val="0"/>
                <w14:ligatures w14:val="none"/>
              </w:rPr>
              <w:t>]</w:t>
            </w:r>
            <w:r w:rsidRPr="00A35058">
              <w:rPr>
                <w:rFonts w:ascii="Aptos" w:eastAsia="Times New Roman" w:hAnsi="Aptos" w:cs="Times New Roman"/>
                <w:color w:val="000000"/>
                <w:kern w:val="0"/>
                <w:sz w:val="22"/>
                <w:szCs w:val="22"/>
                <w14:ligatures w14:val="none"/>
              </w:rPr>
              <w:t xml:space="preserve"> </w:t>
            </w:r>
            <w:r w:rsidR="02B35AD0" w:rsidRPr="23051913">
              <w:rPr>
                <w:b/>
                <w:bCs/>
              </w:rPr>
              <w:t>Oferecer</w:t>
            </w:r>
            <w:proofErr w:type="gramEnd"/>
            <w:r w:rsidR="02B35AD0" w:rsidRPr="23051913">
              <w:rPr>
                <w:b/>
                <w:bCs/>
              </w:rPr>
              <w:t xml:space="preserve"> </w:t>
            </w:r>
            <w:r w:rsidR="02B35AD0" w:rsidRPr="00C9128A">
              <w:rPr>
                <w:b/>
                <w:bCs/>
              </w:rPr>
              <w:t>recuperação de senha</w:t>
            </w:r>
            <w:r w:rsidR="27BD7C6D" w:rsidRPr="00C9128A">
              <w:rPr>
                <w:b/>
                <w:bCs/>
              </w:rPr>
              <w:t>.</w:t>
            </w:r>
          </w:p>
        </w:tc>
      </w:tr>
      <w:tr w:rsidR="00A35058" w:rsidRPr="00A35058" w14:paraId="3E542DD0" w14:textId="77777777" w:rsidTr="23051913">
        <w:trPr>
          <w:trHeight w:val="302"/>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8F3D80E"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DB470B1" w14:textId="0D419115" w:rsidR="00A35058" w:rsidRPr="00A35058" w:rsidRDefault="64207DE3" w:rsidP="00A35058">
            <w:pPr>
              <w:spacing w:after="0" w:line="240" w:lineRule="auto"/>
              <w:rPr>
                <w:rFonts w:eastAsia="Times New Roman" w:cs="Arial"/>
                <w:color w:val="000000" w:themeColor="text1"/>
                <w:kern w:val="0"/>
                <w14:ligatures w14:val="none"/>
              </w:rPr>
            </w:pPr>
            <w:r w:rsidRPr="00A35058">
              <w:rPr>
                <w:rFonts w:eastAsia="Times New Roman" w:cs="Arial"/>
                <w:color w:val="000000"/>
                <w:kern w:val="0"/>
                <w14:ligatures w14:val="none"/>
              </w:rPr>
              <w:t xml:space="preserve">O sistema </w:t>
            </w:r>
            <w:r w:rsidR="239A234B" w:rsidRPr="00A35058">
              <w:rPr>
                <w:rFonts w:eastAsia="Times New Roman" w:cs="Arial"/>
                <w:color w:val="000000"/>
                <w:kern w:val="0"/>
                <w14:ligatures w14:val="none"/>
              </w:rPr>
              <w:t>deve permitir a recuperação de senha.</w:t>
            </w:r>
          </w:p>
        </w:tc>
      </w:tr>
      <w:tr w:rsidR="00A35058" w:rsidRPr="00A35058" w14:paraId="406C267D"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E6E539D"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98A79B7"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Baixa</w:t>
            </w:r>
          </w:p>
        </w:tc>
      </w:tr>
      <w:tr w:rsidR="00812FA7" w:rsidRPr="00A35058" w14:paraId="4E595BD5"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100D6E6B"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6E51ACA6" w14:textId="7BEEAB63"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 xml:space="preserve">[RF005] </w:t>
            </w:r>
            <w:r w:rsidR="02B35AD0" w:rsidRPr="00C9128A">
              <w:rPr>
                <w:b/>
                <w:bCs/>
              </w:rPr>
              <w:t>Acessar</w:t>
            </w:r>
            <w:r w:rsidR="02B35AD0" w:rsidRPr="23051913">
              <w:rPr>
                <w:b/>
                <w:bCs/>
              </w:rPr>
              <w:t xml:space="preserve"> Perfil</w:t>
            </w:r>
            <w:r w:rsidR="0C2D18B4" w:rsidRPr="23051913">
              <w:rPr>
                <w:b/>
                <w:bCs/>
              </w:rPr>
              <w:t>.</w:t>
            </w:r>
          </w:p>
        </w:tc>
      </w:tr>
      <w:tr w:rsidR="00A35058" w:rsidRPr="00A35058" w14:paraId="57B230EB" w14:textId="77777777" w:rsidTr="23051913">
        <w:trPr>
          <w:trHeight w:val="302"/>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524DA36"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4359C18" w14:textId="2DE24DE1" w:rsidR="00A35058" w:rsidRPr="00A35058" w:rsidRDefault="16B541AA" w:rsidP="00A35058">
            <w:pPr>
              <w:spacing w:after="0" w:line="240" w:lineRule="auto"/>
              <w:rPr>
                <w:kern w:val="0"/>
                <w14:ligatures w14:val="none"/>
              </w:rPr>
            </w:pPr>
            <w:r>
              <w:t xml:space="preserve">O sistema deve permitir </w:t>
            </w:r>
            <w:r w:rsidR="46F26C06">
              <w:t>o acesso ao perfil do usuário</w:t>
            </w:r>
            <w:r w:rsidR="032877F5">
              <w:t>.</w:t>
            </w:r>
          </w:p>
        </w:tc>
      </w:tr>
      <w:tr w:rsidR="00A35058" w:rsidRPr="00A35058" w14:paraId="7EDE4A80"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A0B7CF0"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5C4EDA9" w14:textId="77777777" w:rsidR="00A35058" w:rsidRPr="00A35058" w:rsidRDefault="1881E698" w:rsidP="23051913">
            <w:pPr>
              <w:spacing w:after="0" w:line="240" w:lineRule="auto"/>
              <w:rPr>
                <w:rFonts w:eastAsia="Times New Roman" w:cs="Arial"/>
                <w:color w:val="000000" w:themeColor="text1"/>
                <w:kern w:val="0"/>
                <w14:ligatures w14:val="none"/>
              </w:rPr>
            </w:pPr>
            <w:r w:rsidRPr="00A35058">
              <w:rPr>
                <w:rFonts w:eastAsia="Times New Roman" w:cs="Arial"/>
                <w:color w:val="000000"/>
                <w:kern w:val="0"/>
                <w14:ligatures w14:val="none"/>
              </w:rPr>
              <w:t>Alta</w:t>
            </w:r>
          </w:p>
        </w:tc>
      </w:tr>
      <w:tr w:rsidR="00812FA7" w:rsidRPr="00A35058" w14:paraId="66D83633"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30DD1619"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00877691" w14:textId="6FB8638E" w:rsidR="00C9128A" w:rsidRPr="00C9128A" w:rsidRDefault="1BB7F608" w:rsidP="2D112012">
            <w:pPr>
              <w:widowControl w:val="0"/>
              <w:tabs>
                <w:tab w:val="left" w:pos="720"/>
              </w:tabs>
              <w:spacing w:after="0" w:line="240" w:lineRule="auto"/>
              <w:rPr>
                <w:b/>
                <w:bCs/>
              </w:rPr>
            </w:pPr>
            <w:r w:rsidRPr="00A35058">
              <w:rPr>
                <w:rFonts w:eastAsia="Times New Roman" w:cs="Arial"/>
                <w:b/>
                <w:bCs/>
                <w:color w:val="000000"/>
                <w:kern w:val="0"/>
                <w14:ligatures w14:val="none"/>
              </w:rPr>
              <w:t>[RF006</w:t>
            </w:r>
            <w:proofErr w:type="gramStart"/>
            <w:r w:rsidRPr="00A35058">
              <w:rPr>
                <w:rFonts w:eastAsia="Times New Roman" w:cs="Arial"/>
                <w:b/>
                <w:bCs/>
                <w:color w:val="000000"/>
                <w:kern w:val="0"/>
                <w14:ligatures w14:val="none"/>
              </w:rPr>
              <w:t>]</w:t>
            </w:r>
            <w:r w:rsidRPr="00A35058">
              <w:rPr>
                <w:rFonts w:ascii="Aptos" w:eastAsia="Times New Roman" w:hAnsi="Aptos" w:cs="Times New Roman"/>
                <w:color w:val="000000"/>
                <w:kern w:val="0"/>
                <w:sz w:val="22"/>
                <w:szCs w:val="22"/>
                <w14:ligatures w14:val="none"/>
              </w:rPr>
              <w:t xml:space="preserve"> </w:t>
            </w:r>
            <w:r w:rsidR="6B7EC896" w:rsidRPr="00C9128A">
              <w:rPr>
                <w:b/>
                <w:bCs/>
              </w:rPr>
              <w:t>Criar</w:t>
            </w:r>
            <w:proofErr w:type="gramEnd"/>
            <w:r w:rsidR="6B7EC896" w:rsidRPr="2947CAA5">
              <w:rPr>
                <w:b/>
                <w:bCs/>
              </w:rPr>
              <w:t xml:space="preserve"> perfil com informações pessoais</w:t>
            </w:r>
            <w:r w:rsidR="0C2D18B4" w:rsidRPr="2947CAA5">
              <w:rPr>
                <w:b/>
                <w:bCs/>
              </w:rPr>
              <w:t>.</w:t>
            </w:r>
          </w:p>
          <w:p w14:paraId="2CA591D4" w14:textId="4BE73921" w:rsidR="00A35058" w:rsidRPr="00A35058" w:rsidRDefault="00A35058" w:rsidP="00A35058">
            <w:pPr>
              <w:spacing w:after="0" w:line="240" w:lineRule="auto"/>
              <w:rPr>
                <w:rFonts w:ascii="Times New Roman" w:eastAsia="Times New Roman" w:hAnsi="Times New Roman" w:cs="Times New Roman"/>
                <w:kern w:val="0"/>
                <w14:ligatures w14:val="none"/>
              </w:rPr>
            </w:pPr>
          </w:p>
        </w:tc>
      </w:tr>
      <w:tr w:rsidR="00A35058" w:rsidRPr="00A35058" w14:paraId="12BC37DB"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FA4279C"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4044447" w14:textId="4F2110B9" w:rsidR="00A35058" w:rsidRPr="00A35058" w:rsidRDefault="1E920333" w:rsidP="00A35058">
            <w:pPr>
              <w:spacing w:after="0" w:line="240" w:lineRule="auto"/>
            </w:pPr>
            <w:r>
              <w:t xml:space="preserve">O sistema deve permitir </w:t>
            </w:r>
            <w:r w:rsidR="4859C336">
              <w:t>a criação</w:t>
            </w:r>
            <w:r>
              <w:t xml:space="preserve"> do perfi</w:t>
            </w:r>
            <w:r w:rsidR="00D2E486">
              <w:t>l</w:t>
            </w:r>
            <w:r w:rsidR="65CF2729">
              <w:t xml:space="preserve"> com dados únicos ao usuário</w:t>
            </w:r>
            <w:r w:rsidR="00D2E486">
              <w:t>.</w:t>
            </w:r>
            <w:r>
              <w:t xml:space="preserve"> </w:t>
            </w:r>
          </w:p>
        </w:tc>
      </w:tr>
      <w:tr w:rsidR="00A35058" w:rsidRPr="00A35058" w14:paraId="4CE4C498"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9B77ACA"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EEE73FE"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Alta</w:t>
            </w:r>
          </w:p>
        </w:tc>
      </w:tr>
      <w:tr w:rsidR="00812FA7" w:rsidRPr="00A35058" w14:paraId="1FB237EE"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7F56D5A7"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414F7116" w14:textId="5731FE8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[RF007</w:t>
            </w:r>
            <w:proofErr w:type="gramStart"/>
            <w:r w:rsidRPr="00A35058">
              <w:rPr>
                <w:rFonts w:eastAsia="Times New Roman" w:cs="Arial"/>
                <w:b/>
                <w:bCs/>
                <w:color w:val="000000"/>
                <w:kern w:val="0"/>
                <w14:ligatures w14:val="none"/>
              </w:rPr>
              <w:t>]</w:t>
            </w:r>
            <w:r w:rsidRPr="00A35058">
              <w:rPr>
                <w:rFonts w:ascii="Aptos" w:eastAsia="Times New Roman" w:hAnsi="Aptos" w:cs="Times New Roman"/>
                <w:color w:val="000000"/>
                <w:kern w:val="0"/>
                <w:sz w:val="22"/>
                <w:szCs w:val="22"/>
                <w14:ligatures w14:val="none"/>
              </w:rPr>
              <w:t xml:space="preserve"> </w:t>
            </w:r>
            <w:r w:rsidR="02B35AD0" w:rsidRPr="23051913">
              <w:rPr>
                <w:b/>
                <w:bCs/>
              </w:rPr>
              <w:t>Permitir</w:t>
            </w:r>
            <w:proofErr w:type="gramEnd"/>
            <w:r w:rsidR="02B35AD0" w:rsidRPr="23051913">
              <w:rPr>
                <w:b/>
                <w:bCs/>
              </w:rPr>
              <w:t xml:space="preserve"> </w:t>
            </w:r>
            <w:r w:rsidR="02B35AD0" w:rsidRPr="00C9128A">
              <w:rPr>
                <w:b/>
                <w:bCs/>
              </w:rPr>
              <w:t>editar</w:t>
            </w:r>
            <w:r w:rsidR="02B35AD0" w:rsidRPr="23051913">
              <w:rPr>
                <w:b/>
                <w:bCs/>
              </w:rPr>
              <w:t xml:space="preserve"> e </w:t>
            </w:r>
            <w:r w:rsidR="02B35AD0" w:rsidRPr="00C9128A">
              <w:rPr>
                <w:b/>
                <w:bCs/>
              </w:rPr>
              <w:t>atualizar</w:t>
            </w:r>
            <w:r w:rsidR="02B35AD0" w:rsidRPr="23051913">
              <w:rPr>
                <w:b/>
                <w:bCs/>
              </w:rPr>
              <w:t xml:space="preserve"> o perfil</w:t>
            </w:r>
            <w:r w:rsidR="665E6F5C" w:rsidRPr="23051913">
              <w:rPr>
                <w:b/>
                <w:bCs/>
              </w:rPr>
              <w:t>.</w:t>
            </w:r>
          </w:p>
        </w:tc>
      </w:tr>
      <w:tr w:rsidR="00A35058" w:rsidRPr="00A35058" w14:paraId="6E32EF8C"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3185E42"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8E4D7AE" w14:textId="03248292" w:rsidR="00A35058" w:rsidRPr="00A35058" w:rsidRDefault="1BB7F608"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O sistema deve</w:t>
            </w:r>
            <w:r w:rsidR="2850F868" w:rsidRPr="00A35058">
              <w:rPr>
                <w:rFonts w:eastAsia="Times New Roman" w:cs="Arial"/>
                <w:color w:val="000000"/>
                <w:kern w:val="0"/>
                <w14:ligatures w14:val="none"/>
              </w:rPr>
              <w:t xml:space="preserve"> permitir</w:t>
            </w:r>
            <w:r w:rsidRPr="00A35058">
              <w:rPr>
                <w:rFonts w:eastAsia="Times New Roman" w:cs="Arial"/>
                <w:color w:val="000000"/>
                <w:kern w:val="0"/>
                <w14:ligatures w14:val="none"/>
              </w:rPr>
              <w:t xml:space="preserve"> </w:t>
            </w:r>
            <w:r w:rsidR="7319A586" w:rsidRPr="00A35058">
              <w:rPr>
                <w:rFonts w:eastAsia="Times New Roman" w:cs="Arial"/>
                <w:color w:val="000000"/>
                <w:kern w:val="0"/>
                <w14:ligatures w14:val="none"/>
              </w:rPr>
              <w:t xml:space="preserve">a edição e atualização automática do perfil, </w:t>
            </w:r>
            <w:r w:rsidR="72A9D210">
              <w:t>com a adição de informações pessoais (idade, peso, IMC, altura), objetivos de saúde fitness, preferências alimentares e restrições (alergias, intolerâncias, deficiências vitamínicas).</w:t>
            </w:r>
          </w:p>
        </w:tc>
      </w:tr>
      <w:tr w:rsidR="00A35058" w:rsidRPr="00A35058" w14:paraId="63B5F96B"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31CB6AF"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F9935E8"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Alta</w:t>
            </w:r>
          </w:p>
        </w:tc>
      </w:tr>
      <w:tr w:rsidR="00812FA7" w:rsidRPr="00A35058" w14:paraId="1BC69A29"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572E6CB0"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2B0C8E94" w14:textId="70AD5F11" w:rsidR="00A35058" w:rsidRPr="00A35058" w:rsidRDefault="7167E02C" w:rsidP="23051913">
            <w:pPr>
              <w:spacing w:after="0" w:line="240" w:lineRule="auto"/>
              <w:rPr>
                <w:rFonts w:ascii="Aptos" w:eastAsia="Times New Roman" w:hAnsi="Aptos" w:cs="Times New Roman"/>
                <w:b/>
                <w:bCs/>
                <w:color w:val="000000" w:themeColor="text1"/>
                <w:kern w:val="0"/>
                <w14:ligatures w14:val="none"/>
              </w:rPr>
            </w:pPr>
            <w:r w:rsidRPr="00A35058">
              <w:rPr>
                <w:rFonts w:eastAsia="Times New Roman" w:cs="Arial"/>
                <w:b/>
                <w:bCs/>
                <w:color w:val="000000"/>
                <w:kern w:val="0"/>
                <w14:ligatures w14:val="none"/>
              </w:rPr>
              <w:t>[RF008</w:t>
            </w:r>
            <w:proofErr w:type="gramStart"/>
            <w:r w:rsidRPr="00A35058">
              <w:rPr>
                <w:rFonts w:eastAsia="Times New Roman" w:cs="Arial"/>
                <w:b/>
                <w:bCs/>
                <w:color w:val="000000"/>
                <w:kern w:val="0"/>
                <w14:ligatures w14:val="none"/>
              </w:rPr>
              <w:t>]</w:t>
            </w:r>
            <w:r w:rsidRPr="23051913">
              <w:rPr>
                <w:rFonts w:ascii="Aptos" w:eastAsia="Times New Roman" w:hAnsi="Aptos" w:cs="Times New Roman"/>
                <w:b/>
                <w:bCs/>
                <w:color w:val="000000"/>
                <w:kern w:val="0"/>
                <w:sz w:val="22"/>
                <w:szCs w:val="22"/>
                <w14:ligatures w14:val="none"/>
              </w:rPr>
              <w:t xml:space="preserve"> </w:t>
            </w:r>
            <w:r w:rsidR="64C3B016" w:rsidRPr="23051913">
              <w:rPr>
                <w:rFonts w:ascii="Aptos" w:eastAsia="Times New Roman" w:hAnsi="Aptos" w:cs="Times New Roman"/>
                <w:b/>
                <w:bCs/>
                <w:color w:val="000000"/>
                <w:kern w:val="0"/>
                <w14:ligatures w14:val="none"/>
              </w:rPr>
              <w:t>Prover</w:t>
            </w:r>
            <w:proofErr w:type="gramEnd"/>
            <w:r w:rsidR="64C3B016" w:rsidRPr="23051913">
              <w:rPr>
                <w:rFonts w:ascii="Aptos" w:eastAsia="Times New Roman" w:hAnsi="Aptos" w:cs="Times New Roman"/>
                <w:b/>
                <w:bCs/>
                <w:color w:val="000000"/>
                <w:kern w:val="0"/>
                <w14:ligatures w14:val="none"/>
              </w:rPr>
              <w:t xml:space="preserve"> a ferramenta de prescrição de treinos</w:t>
            </w:r>
            <w:r w:rsidR="665E6F5C" w:rsidRPr="23051913">
              <w:rPr>
                <w:rFonts w:ascii="Aptos" w:eastAsia="Times New Roman" w:hAnsi="Aptos" w:cs="Times New Roman"/>
                <w:b/>
                <w:bCs/>
                <w:color w:val="000000"/>
                <w:kern w:val="0"/>
                <w14:ligatures w14:val="none"/>
              </w:rPr>
              <w:t>.</w:t>
            </w:r>
          </w:p>
        </w:tc>
      </w:tr>
      <w:tr w:rsidR="00A35058" w:rsidRPr="00A35058" w14:paraId="0EDDA445"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D14DAEE"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41FB39B" w14:textId="6905EAF5" w:rsidR="00A35058" w:rsidRPr="00A35058" w:rsidRDefault="1BB7F608"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O sistema registra</w:t>
            </w:r>
            <w:r w:rsidR="6F7548ED" w:rsidRPr="00A35058">
              <w:rPr>
                <w:rFonts w:eastAsia="Times New Roman" w:cs="Arial"/>
                <w:color w:val="000000"/>
                <w:kern w:val="0"/>
                <w14:ligatures w14:val="none"/>
              </w:rPr>
              <w:t xml:space="preserve"> e oferece</w:t>
            </w:r>
            <w:r w:rsidRPr="00A35058">
              <w:rPr>
                <w:rFonts w:eastAsia="Times New Roman" w:cs="Arial"/>
                <w:color w:val="000000"/>
                <w:kern w:val="0"/>
                <w14:ligatures w14:val="none"/>
              </w:rPr>
              <w:t xml:space="preserve"> </w:t>
            </w:r>
            <w:r w:rsidR="6B377F3B" w:rsidRPr="00A35058">
              <w:rPr>
                <w:rFonts w:eastAsia="Times New Roman" w:cs="Arial"/>
                <w:color w:val="000000"/>
                <w:kern w:val="0"/>
                <w14:ligatures w14:val="none"/>
              </w:rPr>
              <w:t>a funcionalidade d</w:t>
            </w:r>
            <w:r w:rsidR="765AACC5" w:rsidRPr="00A35058">
              <w:rPr>
                <w:rFonts w:eastAsia="Times New Roman" w:cs="Arial"/>
                <w:color w:val="000000"/>
                <w:kern w:val="0"/>
                <w14:ligatures w14:val="none"/>
              </w:rPr>
              <w:t>o usuário profissional prescrever treinos ao usuário aluno</w:t>
            </w:r>
            <w:r w:rsidRPr="00A35058">
              <w:rPr>
                <w:rFonts w:eastAsia="Times New Roman" w:cs="Arial"/>
                <w:color w:val="000000"/>
                <w:kern w:val="0"/>
                <w14:ligatures w14:val="none"/>
              </w:rPr>
              <w:t>.</w:t>
            </w:r>
          </w:p>
          <w:p w14:paraId="1F39FE4D" w14:textId="77777777" w:rsidR="00A35058" w:rsidRPr="00A35058" w:rsidRDefault="00A35058" w:rsidP="00A35058">
            <w:pPr>
              <w:spacing w:after="0" w:line="240" w:lineRule="auto"/>
              <w:rPr>
                <w:rFonts w:ascii="Times New Roman" w:eastAsia="Times New Roman" w:hAnsi="Times New Roman" w:cs="Times New Roman"/>
                <w:kern w:val="0"/>
                <w14:ligatures w14:val="none"/>
              </w:rPr>
            </w:pPr>
          </w:p>
        </w:tc>
      </w:tr>
      <w:tr w:rsidR="00A35058" w:rsidRPr="00A35058" w14:paraId="0F8CDDA9"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7F3ABCD"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A12D548"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Média</w:t>
            </w:r>
          </w:p>
        </w:tc>
      </w:tr>
      <w:tr w:rsidR="00812FA7" w:rsidRPr="00A35058" w14:paraId="1E821221"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2A206035"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3717937E" w14:textId="787C652E"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[RF009</w:t>
            </w:r>
            <w:proofErr w:type="gramStart"/>
            <w:r w:rsidRPr="00A35058">
              <w:rPr>
                <w:rFonts w:eastAsia="Times New Roman" w:cs="Arial"/>
                <w:b/>
                <w:bCs/>
                <w:color w:val="000000"/>
                <w:kern w:val="0"/>
                <w14:ligatures w14:val="none"/>
              </w:rPr>
              <w:t>]</w:t>
            </w:r>
            <w:r w:rsidRPr="00A35058">
              <w:rPr>
                <w:rFonts w:ascii="Aptos" w:eastAsia="Times New Roman" w:hAnsi="Aptos" w:cs="Times New Roman"/>
                <w:color w:val="000000"/>
                <w:kern w:val="0"/>
                <w:sz w:val="22"/>
                <w:szCs w:val="22"/>
                <w14:ligatures w14:val="none"/>
              </w:rPr>
              <w:t xml:space="preserve"> </w:t>
            </w:r>
            <w:r w:rsidR="02B35AD0" w:rsidRPr="00C9128A">
              <w:rPr>
                <w:b/>
                <w:bCs/>
              </w:rPr>
              <w:t>Buscar</w:t>
            </w:r>
            <w:proofErr w:type="gramEnd"/>
            <w:r w:rsidR="02B35AD0" w:rsidRPr="23051913">
              <w:rPr>
                <w:b/>
                <w:bCs/>
              </w:rPr>
              <w:t xml:space="preserve"> </w:t>
            </w:r>
            <w:proofErr w:type="spellStart"/>
            <w:r w:rsidR="02B35AD0" w:rsidRPr="23051913">
              <w:rPr>
                <w:b/>
                <w:bCs/>
              </w:rPr>
              <w:t>personal</w:t>
            </w:r>
            <w:proofErr w:type="spellEnd"/>
            <w:r w:rsidR="02B35AD0" w:rsidRPr="23051913">
              <w:rPr>
                <w:b/>
                <w:bCs/>
              </w:rPr>
              <w:t xml:space="preserve"> </w:t>
            </w:r>
            <w:proofErr w:type="spellStart"/>
            <w:r w:rsidR="02B35AD0" w:rsidRPr="23051913">
              <w:rPr>
                <w:b/>
                <w:bCs/>
              </w:rPr>
              <w:t>trainers</w:t>
            </w:r>
            <w:proofErr w:type="spellEnd"/>
            <w:r w:rsidR="02B35AD0" w:rsidRPr="23051913">
              <w:rPr>
                <w:b/>
                <w:bCs/>
              </w:rPr>
              <w:t xml:space="preserve"> e nutricionistas por </w:t>
            </w:r>
            <w:r w:rsidR="02B35AD0" w:rsidRPr="00C9128A">
              <w:rPr>
                <w:b/>
                <w:bCs/>
              </w:rPr>
              <w:t>especialização</w:t>
            </w:r>
            <w:r w:rsidR="02B35AD0" w:rsidRPr="23051913">
              <w:rPr>
                <w:b/>
                <w:bCs/>
              </w:rPr>
              <w:t xml:space="preserve">, </w:t>
            </w:r>
            <w:r w:rsidR="02B35AD0" w:rsidRPr="00C9128A">
              <w:rPr>
                <w:b/>
                <w:bCs/>
              </w:rPr>
              <w:t>avaliação</w:t>
            </w:r>
            <w:r w:rsidR="02B35AD0" w:rsidRPr="23051913">
              <w:rPr>
                <w:b/>
                <w:bCs/>
              </w:rPr>
              <w:t xml:space="preserve">, </w:t>
            </w:r>
            <w:r w:rsidR="02B35AD0" w:rsidRPr="00C9128A">
              <w:rPr>
                <w:b/>
                <w:bCs/>
              </w:rPr>
              <w:t>localização</w:t>
            </w:r>
            <w:r w:rsidR="02B35AD0" w:rsidRPr="23051913">
              <w:rPr>
                <w:b/>
                <w:bCs/>
              </w:rPr>
              <w:t xml:space="preserve"> e </w:t>
            </w:r>
            <w:r w:rsidR="02B35AD0" w:rsidRPr="00C9128A">
              <w:rPr>
                <w:b/>
                <w:bCs/>
              </w:rPr>
              <w:t>preço</w:t>
            </w:r>
            <w:r w:rsidR="72381A27" w:rsidRPr="00C9128A">
              <w:rPr>
                <w:b/>
                <w:bCs/>
              </w:rPr>
              <w:t>.</w:t>
            </w:r>
          </w:p>
        </w:tc>
      </w:tr>
      <w:tr w:rsidR="00A35058" w:rsidRPr="00A35058" w14:paraId="0C6986A5"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EFE4F28"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D2FA332" w14:textId="40D58E26" w:rsidR="00A35058" w:rsidRPr="00A35058" w:rsidRDefault="7167E02C" w:rsidP="00A35058">
            <w:pPr>
              <w:spacing w:after="0" w:line="240" w:lineRule="auto"/>
              <w:rPr>
                <w:rFonts w:eastAsia="Times New Roman" w:cs="Arial"/>
                <w:color w:val="000000" w:themeColor="text1"/>
                <w:kern w:val="0"/>
                <w14:ligatures w14:val="none"/>
              </w:rPr>
            </w:pPr>
            <w:r w:rsidRPr="00A35058">
              <w:rPr>
                <w:rFonts w:eastAsia="Times New Roman" w:cs="Arial"/>
                <w:color w:val="000000"/>
                <w:kern w:val="0"/>
                <w14:ligatures w14:val="none"/>
              </w:rPr>
              <w:t xml:space="preserve">O sistema </w:t>
            </w:r>
            <w:r w:rsidR="769CB648" w:rsidRPr="00A35058">
              <w:rPr>
                <w:rFonts w:eastAsia="Times New Roman" w:cs="Arial"/>
                <w:color w:val="000000"/>
                <w:kern w:val="0"/>
                <w14:ligatures w14:val="none"/>
              </w:rPr>
              <w:t xml:space="preserve">deve ajudar </w:t>
            </w:r>
            <w:r w:rsidR="35CBA810" w:rsidRPr="00A35058">
              <w:rPr>
                <w:rFonts w:eastAsia="Times New Roman" w:cs="Arial"/>
                <w:color w:val="000000"/>
                <w:kern w:val="0"/>
                <w14:ligatures w14:val="none"/>
              </w:rPr>
              <w:t xml:space="preserve">o usuário </w:t>
            </w:r>
            <w:r w:rsidR="769CB648" w:rsidRPr="00A35058">
              <w:rPr>
                <w:rFonts w:eastAsia="Times New Roman" w:cs="Arial"/>
                <w:color w:val="000000"/>
                <w:kern w:val="0"/>
                <w14:ligatures w14:val="none"/>
              </w:rPr>
              <w:t>a procurar</w:t>
            </w:r>
            <w:r w:rsidR="12B774C1" w:rsidRPr="00A35058">
              <w:rPr>
                <w:rFonts w:eastAsia="Times New Roman" w:cs="Arial"/>
                <w:color w:val="000000"/>
                <w:kern w:val="0"/>
                <w14:ligatures w14:val="none"/>
              </w:rPr>
              <w:t xml:space="preserve"> os serviços </w:t>
            </w:r>
            <w:r w:rsidR="4EB8C3EB" w:rsidRPr="00A35058">
              <w:rPr>
                <w:rFonts w:eastAsia="Times New Roman" w:cs="Arial"/>
                <w:color w:val="000000"/>
                <w:kern w:val="0"/>
                <w14:ligatures w14:val="none"/>
              </w:rPr>
              <w:t>dos profissionais (</w:t>
            </w:r>
            <w:proofErr w:type="spellStart"/>
            <w:r w:rsidR="4EB8C3EB" w:rsidRPr="00A35058">
              <w:rPr>
                <w:rFonts w:eastAsia="Times New Roman" w:cs="Arial"/>
                <w:color w:val="000000"/>
                <w:kern w:val="0"/>
                <w14:ligatures w14:val="none"/>
              </w:rPr>
              <w:t>personal</w:t>
            </w:r>
            <w:proofErr w:type="spellEnd"/>
            <w:r w:rsidR="4EB8C3EB" w:rsidRPr="00A35058">
              <w:rPr>
                <w:rFonts w:eastAsia="Times New Roman" w:cs="Arial"/>
                <w:color w:val="000000"/>
                <w:kern w:val="0"/>
                <w14:ligatures w14:val="none"/>
              </w:rPr>
              <w:t xml:space="preserve"> </w:t>
            </w:r>
            <w:proofErr w:type="spellStart"/>
            <w:r w:rsidR="4EB8C3EB" w:rsidRPr="00A35058">
              <w:rPr>
                <w:rFonts w:eastAsia="Times New Roman" w:cs="Arial"/>
                <w:color w:val="000000"/>
                <w:kern w:val="0"/>
                <w14:ligatures w14:val="none"/>
              </w:rPr>
              <w:t>trainers</w:t>
            </w:r>
            <w:proofErr w:type="spellEnd"/>
            <w:r w:rsidR="4EB8C3EB" w:rsidRPr="00A35058">
              <w:rPr>
                <w:rFonts w:eastAsia="Times New Roman" w:cs="Arial"/>
                <w:color w:val="000000"/>
                <w:kern w:val="0"/>
                <w14:ligatures w14:val="none"/>
              </w:rPr>
              <w:t xml:space="preserve"> e nutricionistas).</w:t>
            </w:r>
          </w:p>
          <w:p w14:paraId="2794A422" w14:textId="77777777" w:rsidR="00A35058" w:rsidRPr="00A35058" w:rsidRDefault="00A35058" w:rsidP="00A35058">
            <w:pPr>
              <w:spacing w:after="0" w:line="240" w:lineRule="auto"/>
              <w:rPr>
                <w:rFonts w:ascii="Times New Roman" w:eastAsia="Times New Roman" w:hAnsi="Times New Roman" w:cs="Times New Roman"/>
                <w:kern w:val="0"/>
                <w14:ligatures w14:val="none"/>
              </w:rPr>
            </w:pPr>
          </w:p>
        </w:tc>
      </w:tr>
      <w:tr w:rsidR="00A35058" w:rsidRPr="00A35058" w14:paraId="7F4003C5"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75F16B2"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5F691B1"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Alta</w:t>
            </w:r>
          </w:p>
        </w:tc>
      </w:tr>
      <w:tr w:rsidR="00812FA7" w:rsidRPr="00A35058" w14:paraId="451D53D4"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55DD9FEA"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324CBDE2" w14:textId="42E0EEDE"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[RF010</w:t>
            </w:r>
            <w:proofErr w:type="gramStart"/>
            <w:r w:rsidRPr="00A35058">
              <w:rPr>
                <w:rFonts w:eastAsia="Times New Roman" w:cs="Arial"/>
                <w:b/>
                <w:bCs/>
                <w:color w:val="000000"/>
                <w:kern w:val="0"/>
                <w14:ligatures w14:val="none"/>
              </w:rPr>
              <w:t>]</w:t>
            </w:r>
            <w:r w:rsidRPr="00A35058">
              <w:rPr>
                <w:rFonts w:ascii="Aptos" w:eastAsia="Times New Roman" w:hAnsi="Aptos" w:cs="Times New Roman"/>
                <w:color w:val="000000"/>
                <w:kern w:val="0"/>
                <w:sz w:val="22"/>
                <w:szCs w:val="22"/>
                <w14:ligatures w14:val="none"/>
              </w:rPr>
              <w:t xml:space="preserve"> </w:t>
            </w:r>
            <w:r w:rsidR="02B35AD0" w:rsidRPr="23051913">
              <w:rPr>
                <w:b/>
                <w:bCs/>
              </w:rPr>
              <w:t>Enviar</w:t>
            </w:r>
            <w:proofErr w:type="gramEnd"/>
            <w:r w:rsidR="02B35AD0" w:rsidRPr="23051913">
              <w:rPr>
                <w:b/>
                <w:bCs/>
              </w:rPr>
              <w:t xml:space="preserve"> mensagens no chat</w:t>
            </w:r>
          </w:p>
        </w:tc>
      </w:tr>
      <w:tr w:rsidR="00A35058" w:rsidRPr="00A35058" w14:paraId="14F494D3"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125C5DC"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124343A" w14:textId="527D15C4" w:rsidR="00A35058" w:rsidRPr="00A35058" w:rsidRDefault="7167E02C" w:rsidP="00A35058">
            <w:pPr>
              <w:spacing w:after="0" w:line="240" w:lineRule="auto"/>
              <w:rPr>
                <w:rFonts w:eastAsia="Times New Roman" w:cs="Arial"/>
                <w:color w:val="000000" w:themeColor="text1"/>
                <w:kern w:val="0"/>
                <w14:ligatures w14:val="none"/>
              </w:rPr>
            </w:pPr>
            <w:r w:rsidRPr="00A35058">
              <w:rPr>
                <w:rFonts w:eastAsia="Times New Roman" w:cs="Arial"/>
                <w:color w:val="000000"/>
                <w:kern w:val="0"/>
                <w14:ligatures w14:val="none"/>
              </w:rPr>
              <w:t xml:space="preserve">O </w:t>
            </w:r>
            <w:r w:rsidR="497312C9" w:rsidRPr="00A35058">
              <w:rPr>
                <w:rFonts w:eastAsia="Times New Roman" w:cs="Arial"/>
                <w:color w:val="000000"/>
                <w:kern w:val="0"/>
                <w14:ligatures w14:val="none"/>
              </w:rPr>
              <w:t xml:space="preserve">sistema permitirá o usuário a </w:t>
            </w:r>
            <w:r w:rsidR="6BF0E2E8" w:rsidRPr="00A35058">
              <w:rPr>
                <w:rFonts w:eastAsia="Times New Roman" w:cs="Arial"/>
                <w:color w:val="000000"/>
                <w:kern w:val="0"/>
                <w14:ligatures w14:val="none"/>
              </w:rPr>
              <w:t>enviar e conversar com o profissional</w:t>
            </w:r>
            <w:r w:rsidR="4413BEE2" w:rsidRPr="00A35058">
              <w:rPr>
                <w:rFonts w:eastAsia="Times New Roman" w:cs="Arial"/>
                <w:color w:val="000000"/>
                <w:kern w:val="0"/>
                <w14:ligatures w14:val="none"/>
              </w:rPr>
              <w:t>,</w:t>
            </w:r>
            <w:r w:rsidR="6BF0E2E8" w:rsidRPr="00A35058">
              <w:rPr>
                <w:rFonts w:eastAsia="Times New Roman" w:cs="Arial"/>
                <w:color w:val="000000"/>
                <w:kern w:val="0"/>
                <w14:ligatures w14:val="none"/>
              </w:rPr>
              <w:t xml:space="preserve"> trocar ideias </w:t>
            </w:r>
            <w:r w:rsidR="64DC154E" w:rsidRPr="00A35058">
              <w:rPr>
                <w:rFonts w:eastAsia="Times New Roman" w:cs="Arial"/>
                <w:color w:val="000000"/>
                <w:kern w:val="0"/>
                <w14:ligatures w14:val="none"/>
              </w:rPr>
              <w:t>e avaliar o seu rendimento.</w:t>
            </w:r>
            <w:r w:rsidR="6BF0E2E8" w:rsidRPr="00A35058">
              <w:rPr>
                <w:rFonts w:eastAsia="Times New Roman" w:cs="Arial"/>
                <w:color w:val="000000"/>
                <w:kern w:val="0"/>
                <w14:ligatures w14:val="none"/>
              </w:rPr>
              <w:t xml:space="preserve"> </w:t>
            </w:r>
          </w:p>
        </w:tc>
      </w:tr>
      <w:tr w:rsidR="00A35058" w:rsidRPr="00A35058" w14:paraId="7EC15EA3"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5FE30F5"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3A8D35E"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Alta</w:t>
            </w:r>
          </w:p>
        </w:tc>
      </w:tr>
      <w:tr w:rsidR="00812FA7" w:rsidRPr="00A35058" w14:paraId="2C4BFDCE"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5B589AD5"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7138D4E3" w14:textId="7A8D23A2" w:rsidR="00A35058" w:rsidRPr="00A35058" w:rsidRDefault="7167E02C" w:rsidP="23051913">
            <w:pPr>
              <w:spacing w:after="0" w:line="240" w:lineRule="auto"/>
              <w:rPr>
                <w:b/>
                <w:bCs/>
                <w:kern w:val="0"/>
                <w14:ligatures w14:val="none"/>
              </w:rPr>
            </w:pPr>
            <w:r w:rsidRPr="00A35058">
              <w:rPr>
                <w:rFonts w:eastAsia="Times New Roman" w:cs="Arial"/>
                <w:b/>
                <w:bCs/>
                <w:color w:val="000000"/>
                <w:kern w:val="0"/>
                <w14:ligatures w14:val="none"/>
              </w:rPr>
              <w:t>[RF011]</w:t>
            </w:r>
            <w:r w:rsidRPr="00A35058">
              <w:rPr>
                <w:rFonts w:ascii="Aptos" w:eastAsia="Times New Roman" w:hAnsi="Aptos" w:cs="Times New Roman"/>
                <w:color w:val="000000"/>
                <w:kern w:val="0"/>
                <w:sz w:val="22"/>
                <w:szCs w:val="22"/>
                <w14:ligatures w14:val="none"/>
              </w:rPr>
              <w:t xml:space="preserve"> </w:t>
            </w:r>
            <w:r w:rsidR="02B35AD0" w:rsidRPr="00C9128A">
              <w:rPr>
                <w:b/>
                <w:bCs/>
              </w:rPr>
              <w:t>Dar feedback</w:t>
            </w:r>
            <w:r w:rsidR="02B35AD0" w:rsidRPr="23051913">
              <w:rPr>
                <w:b/>
                <w:bCs/>
              </w:rPr>
              <w:t xml:space="preserve"> e </w:t>
            </w:r>
            <w:r w:rsidR="02B35AD0" w:rsidRPr="00C9128A">
              <w:rPr>
                <w:b/>
                <w:bCs/>
              </w:rPr>
              <w:t>avaliar</w:t>
            </w:r>
            <w:r w:rsidR="02B35AD0" w:rsidRPr="23051913">
              <w:rPr>
                <w:b/>
                <w:bCs/>
              </w:rPr>
              <w:t xml:space="preserve"> o trabalho do </w:t>
            </w:r>
            <w:proofErr w:type="spellStart"/>
            <w:r w:rsidR="02B35AD0" w:rsidRPr="23051913">
              <w:rPr>
                <w:b/>
                <w:bCs/>
              </w:rPr>
              <w:t>personal</w:t>
            </w:r>
            <w:proofErr w:type="spellEnd"/>
            <w:r w:rsidR="02B35AD0" w:rsidRPr="23051913">
              <w:rPr>
                <w:b/>
                <w:bCs/>
              </w:rPr>
              <w:t xml:space="preserve"> </w:t>
            </w:r>
            <w:proofErr w:type="spellStart"/>
            <w:r w:rsidR="02B35AD0" w:rsidRPr="23051913">
              <w:rPr>
                <w:b/>
                <w:bCs/>
              </w:rPr>
              <w:t>trainer</w:t>
            </w:r>
            <w:proofErr w:type="spellEnd"/>
            <w:r w:rsidR="5722EF45" w:rsidRPr="23051913">
              <w:rPr>
                <w:b/>
                <w:bCs/>
              </w:rPr>
              <w:t>.</w:t>
            </w:r>
          </w:p>
        </w:tc>
      </w:tr>
      <w:tr w:rsidR="00A35058" w:rsidRPr="00A35058" w14:paraId="1A4892F3"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A548CB1"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8A65FBC" w14:textId="3B2A3C28" w:rsidR="00A35058" w:rsidRPr="00A35058" w:rsidRDefault="7167E02C" w:rsidP="00A35058">
            <w:pPr>
              <w:spacing w:after="0" w:line="240" w:lineRule="auto"/>
              <w:rPr>
                <w:rFonts w:eastAsia="Times New Roman" w:cs="Arial"/>
                <w:color w:val="000000" w:themeColor="text1"/>
                <w:kern w:val="0"/>
                <w14:ligatures w14:val="none"/>
              </w:rPr>
            </w:pPr>
            <w:r w:rsidRPr="00A35058">
              <w:rPr>
                <w:rFonts w:eastAsia="Times New Roman" w:cs="Arial"/>
                <w:color w:val="000000"/>
                <w:kern w:val="0"/>
                <w14:ligatures w14:val="none"/>
              </w:rPr>
              <w:t xml:space="preserve">O sistema permite </w:t>
            </w:r>
            <w:r w:rsidR="2DD6B6EC" w:rsidRPr="00A35058">
              <w:rPr>
                <w:rFonts w:eastAsia="Times New Roman" w:cs="Arial"/>
                <w:color w:val="000000"/>
                <w:kern w:val="0"/>
                <w14:ligatures w14:val="none"/>
              </w:rPr>
              <w:t xml:space="preserve">ao usuário a avaliar e </w:t>
            </w:r>
            <w:r w:rsidR="4106E2F3" w:rsidRPr="00A35058">
              <w:rPr>
                <w:rFonts w:eastAsia="Times New Roman" w:cs="Arial"/>
                <w:color w:val="000000"/>
                <w:kern w:val="0"/>
                <w14:ligatures w14:val="none"/>
              </w:rPr>
              <w:t>dar feedbacks</w:t>
            </w:r>
            <w:r w:rsidR="2DD6B6EC" w:rsidRPr="00A35058">
              <w:rPr>
                <w:rFonts w:eastAsia="Times New Roman" w:cs="Arial"/>
                <w:color w:val="000000"/>
                <w:kern w:val="0"/>
                <w14:ligatures w14:val="none"/>
              </w:rPr>
              <w:t xml:space="preserve"> </w:t>
            </w:r>
            <w:r w:rsidR="6425D950" w:rsidRPr="00A35058">
              <w:rPr>
                <w:rFonts w:eastAsia="Times New Roman" w:cs="Arial"/>
                <w:color w:val="000000"/>
                <w:kern w:val="0"/>
                <w14:ligatures w14:val="none"/>
              </w:rPr>
              <w:t>ao</w:t>
            </w:r>
            <w:r w:rsidR="2DD6B6EC" w:rsidRPr="00A35058">
              <w:rPr>
                <w:rFonts w:eastAsia="Times New Roman" w:cs="Arial"/>
                <w:color w:val="000000"/>
                <w:kern w:val="0"/>
                <w14:ligatures w14:val="none"/>
              </w:rPr>
              <w:t xml:space="preserve"> trabalho do profissional.</w:t>
            </w:r>
          </w:p>
          <w:p w14:paraId="41B36578" w14:textId="77777777" w:rsidR="00A35058" w:rsidRPr="00A35058" w:rsidRDefault="00A35058" w:rsidP="00A35058">
            <w:pPr>
              <w:spacing w:after="0" w:line="240" w:lineRule="auto"/>
              <w:rPr>
                <w:rFonts w:ascii="Times New Roman" w:eastAsia="Times New Roman" w:hAnsi="Times New Roman" w:cs="Times New Roman"/>
                <w:kern w:val="0"/>
                <w14:ligatures w14:val="none"/>
              </w:rPr>
            </w:pPr>
          </w:p>
        </w:tc>
      </w:tr>
      <w:tr w:rsidR="00A35058" w:rsidRPr="00A35058" w14:paraId="2AE3E5A2"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D3A2C65"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BC620C4"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Média</w:t>
            </w:r>
          </w:p>
        </w:tc>
      </w:tr>
      <w:tr w:rsidR="00812FA7" w:rsidRPr="00A35058" w14:paraId="2E9D1CC6"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03ED3705"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3E647303" w14:textId="16818BDA"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[RF012</w:t>
            </w:r>
            <w:proofErr w:type="gramStart"/>
            <w:r w:rsidRPr="00A35058">
              <w:rPr>
                <w:rFonts w:eastAsia="Times New Roman" w:cs="Arial"/>
                <w:b/>
                <w:bCs/>
                <w:color w:val="000000"/>
                <w:kern w:val="0"/>
                <w14:ligatures w14:val="none"/>
              </w:rPr>
              <w:t>]</w:t>
            </w:r>
            <w:r w:rsidRPr="00A35058">
              <w:rPr>
                <w:rFonts w:ascii="Aptos" w:eastAsia="Times New Roman" w:hAnsi="Aptos" w:cs="Times New Roman"/>
                <w:color w:val="000000"/>
                <w:kern w:val="0"/>
                <w:sz w:val="22"/>
                <w:szCs w:val="22"/>
                <w14:ligatures w14:val="none"/>
              </w:rPr>
              <w:t xml:space="preserve"> </w:t>
            </w:r>
            <w:r w:rsidR="02B35AD0" w:rsidRPr="23051913">
              <w:rPr>
                <w:b/>
                <w:bCs/>
              </w:rPr>
              <w:t>Oferecer</w:t>
            </w:r>
            <w:proofErr w:type="gramEnd"/>
            <w:r w:rsidR="02B35AD0" w:rsidRPr="23051913">
              <w:rPr>
                <w:b/>
                <w:bCs/>
              </w:rPr>
              <w:t xml:space="preserve"> diferentes formas de pagamento</w:t>
            </w:r>
          </w:p>
        </w:tc>
      </w:tr>
      <w:tr w:rsidR="00A35058" w:rsidRPr="00A35058" w14:paraId="34799B8C"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C6593DF"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FE6B7D7" w14:textId="30171B41" w:rsidR="00A35058" w:rsidRPr="00A35058" w:rsidRDefault="0CDB31C1" w:rsidP="00A35058">
            <w:pPr>
              <w:spacing w:after="0" w:line="240" w:lineRule="auto"/>
              <w:rPr>
                <w:rFonts w:eastAsia="Times New Roman" w:cs="Arial"/>
                <w:color w:val="000000" w:themeColor="text1"/>
                <w:kern w:val="0"/>
                <w14:ligatures w14:val="none"/>
              </w:rPr>
            </w:pPr>
            <w:r w:rsidRPr="00A35058">
              <w:rPr>
                <w:rFonts w:eastAsia="Times New Roman" w:cs="Arial"/>
                <w:color w:val="000000"/>
                <w:kern w:val="0"/>
                <w14:ligatures w14:val="none"/>
              </w:rPr>
              <w:t xml:space="preserve">O sistema </w:t>
            </w:r>
            <w:r w:rsidR="29EEF362" w:rsidRPr="00A35058">
              <w:rPr>
                <w:rFonts w:eastAsia="Times New Roman" w:cs="Arial"/>
                <w:color w:val="000000"/>
                <w:kern w:val="0"/>
                <w14:ligatures w14:val="none"/>
              </w:rPr>
              <w:t>oferecerá ao usuário diferentes formas de pagamento (cartão de cré</w:t>
            </w:r>
            <w:r w:rsidR="74160E14" w:rsidRPr="00A35058">
              <w:rPr>
                <w:rFonts w:eastAsia="Times New Roman" w:cs="Arial"/>
                <w:color w:val="000000"/>
                <w:kern w:val="0"/>
                <w14:ligatures w14:val="none"/>
              </w:rPr>
              <w:t>dito e débito, boleto, PIX etc.)</w:t>
            </w:r>
          </w:p>
          <w:p w14:paraId="1127872E" w14:textId="77777777" w:rsidR="00A35058" w:rsidRPr="00A35058" w:rsidRDefault="00A35058" w:rsidP="00A35058">
            <w:pPr>
              <w:spacing w:after="0" w:line="240" w:lineRule="auto"/>
              <w:rPr>
                <w:rFonts w:ascii="Times New Roman" w:eastAsia="Times New Roman" w:hAnsi="Times New Roman" w:cs="Times New Roman"/>
                <w:kern w:val="0"/>
                <w14:ligatures w14:val="none"/>
              </w:rPr>
            </w:pPr>
          </w:p>
        </w:tc>
      </w:tr>
      <w:tr w:rsidR="00A35058" w:rsidRPr="00A35058" w14:paraId="5432F6DB"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851074D"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791ECB7"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Média</w:t>
            </w:r>
          </w:p>
        </w:tc>
      </w:tr>
      <w:tr w:rsidR="00812FA7" w:rsidRPr="00A35058" w14:paraId="1DF6682E"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4235093F"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07B09FFD" w14:textId="708EA906"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[RF013</w:t>
            </w:r>
            <w:proofErr w:type="gramStart"/>
            <w:r w:rsidRPr="00A35058">
              <w:rPr>
                <w:rFonts w:eastAsia="Times New Roman" w:cs="Arial"/>
                <w:b/>
                <w:bCs/>
                <w:color w:val="000000"/>
                <w:kern w:val="0"/>
                <w14:ligatures w14:val="none"/>
              </w:rPr>
              <w:t>]</w:t>
            </w:r>
            <w:r w:rsidRPr="00A35058">
              <w:rPr>
                <w:rFonts w:ascii="Aptos" w:eastAsia="Times New Roman" w:hAnsi="Aptos" w:cs="Times New Roman"/>
                <w:color w:val="000000"/>
                <w:kern w:val="0"/>
                <w:sz w:val="22"/>
                <w:szCs w:val="22"/>
                <w14:ligatures w14:val="none"/>
              </w:rPr>
              <w:t xml:space="preserve"> </w:t>
            </w:r>
            <w:r w:rsidR="02B35AD0" w:rsidRPr="23051913">
              <w:rPr>
                <w:b/>
                <w:bCs/>
              </w:rPr>
              <w:t>Acessar</w:t>
            </w:r>
            <w:proofErr w:type="gramEnd"/>
            <w:r w:rsidR="02B35AD0" w:rsidRPr="23051913">
              <w:rPr>
                <w:b/>
                <w:bCs/>
              </w:rPr>
              <w:t xml:space="preserve"> menu de contratação</w:t>
            </w:r>
          </w:p>
        </w:tc>
      </w:tr>
      <w:tr w:rsidR="00A35058" w:rsidRPr="00A35058" w14:paraId="53E40A9F"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1077A31"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lastRenderedPageBreak/>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6E7563B" w14:textId="77777777" w:rsidR="00A35058" w:rsidRPr="00A35058" w:rsidRDefault="471FF6F2" w:rsidP="00A35058">
            <w:pPr>
              <w:spacing w:after="0" w:line="240" w:lineRule="auto"/>
              <w:rPr>
                <w:rFonts w:eastAsia="Times New Roman" w:cs="Arial"/>
                <w:color w:val="000000" w:themeColor="text1"/>
                <w:kern w:val="0"/>
                <w14:ligatures w14:val="none"/>
              </w:rPr>
            </w:pPr>
            <w:r w:rsidRPr="00A35058">
              <w:rPr>
                <w:rFonts w:eastAsia="Times New Roman" w:cs="Arial"/>
                <w:color w:val="000000"/>
                <w:kern w:val="0"/>
                <w14:ligatures w14:val="none"/>
              </w:rPr>
              <w:t>O sistema permitirá o usuário o acesso ao menu de contratação.</w:t>
            </w:r>
          </w:p>
        </w:tc>
      </w:tr>
      <w:tr w:rsidR="00A35058" w:rsidRPr="00A35058" w14:paraId="3F0FF221"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E7852E5"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91112EE"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Alta</w:t>
            </w:r>
          </w:p>
        </w:tc>
      </w:tr>
      <w:tr w:rsidR="00812FA7" w:rsidRPr="00A35058" w14:paraId="4B91BD20"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7AAE5559"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0D0D2003" w14:textId="41DFFD46"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w:t>
            </w:r>
            <w:r w:rsidR="48FA8550" w:rsidRPr="00A35058">
              <w:rPr>
                <w:rFonts w:eastAsia="Times New Roman" w:cs="Arial"/>
                <w:b/>
                <w:bCs/>
                <w:color w:val="000000"/>
                <w:kern w:val="0"/>
                <w14:ligatures w14:val="none"/>
              </w:rPr>
              <w:t>RF01</w:t>
            </w:r>
            <w:r w:rsidR="62684012" w:rsidRPr="00A35058">
              <w:rPr>
                <w:rFonts w:eastAsia="Times New Roman" w:cs="Arial"/>
                <w:b/>
                <w:bCs/>
                <w:color w:val="000000"/>
                <w:kern w:val="0"/>
                <w14:ligatures w14:val="none"/>
              </w:rPr>
              <w:t>4</w:t>
            </w:r>
            <w:proofErr w:type="gramStart"/>
            <w:r w:rsidRPr="00A35058">
              <w:rPr>
                <w:rFonts w:eastAsia="Times New Roman" w:cs="Arial"/>
                <w:b/>
                <w:bCs/>
                <w:color w:val="000000"/>
                <w:kern w:val="0"/>
                <w14:ligatures w14:val="none"/>
              </w:rPr>
              <w:t>]</w:t>
            </w:r>
            <w:r w:rsidRPr="00A35058">
              <w:rPr>
                <w:rFonts w:ascii="Aptos" w:eastAsia="Times New Roman" w:hAnsi="Aptos" w:cs="Times New Roman"/>
                <w:color w:val="000000"/>
                <w:kern w:val="0"/>
                <w:sz w:val="22"/>
                <w:szCs w:val="22"/>
                <w14:ligatures w14:val="none"/>
              </w:rPr>
              <w:t xml:space="preserve"> </w:t>
            </w:r>
            <w:r w:rsidR="02B35AD0" w:rsidRPr="23051913">
              <w:rPr>
                <w:b/>
                <w:bCs/>
              </w:rPr>
              <w:t>Acessar</w:t>
            </w:r>
            <w:proofErr w:type="gramEnd"/>
            <w:r w:rsidR="02B35AD0" w:rsidRPr="23051913">
              <w:rPr>
                <w:b/>
                <w:bCs/>
              </w:rPr>
              <w:t xml:space="preserve"> barra de pesquisa de profissionais</w:t>
            </w:r>
          </w:p>
        </w:tc>
      </w:tr>
      <w:tr w:rsidR="00A35058" w:rsidRPr="00A35058" w14:paraId="68B1C1BB"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1114AA5"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F69637F"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O sistema oferece uma central de ajuda com FAQ e suporte técnico por e-mail ou chat.</w:t>
            </w:r>
          </w:p>
          <w:p w14:paraId="091AEAE3" w14:textId="77777777" w:rsidR="00A35058" w:rsidRPr="00A35058" w:rsidRDefault="00A35058" w:rsidP="00A35058">
            <w:pPr>
              <w:spacing w:after="0" w:line="240" w:lineRule="auto"/>
              <w:rPr>
                <w:rFonts w:ascii="Times New Roman" w:eastAsia="Times New Roman" w:hAnsi="Times New Roman" w:cs="Times New Roman"/>
                <w:kern w:val="0"/>
                <w14:ligatures w14:val="none"/>
              </w:rPr>
            </w:pPr>
          </w:p>
        </w:tc>
      </w:tr>
      <w:tr w:rsidR="00A35058" w:rsidRPr="00A35058" w14:paraId="1F8DBA66"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66216C7" w14:textId="77777777" w:rsidR="00A35058" w:rsidRPr="00A35058" w:rsidRDefault="7167E02C" w:rsidP="00A35058">
            <w:pPr>
              <w:spacing w:after="0" w:line="240" w:lineRule="auto"/>
              <w:rPr>
                <w:rFonts w:eastAsia="Arial" w:cs="Arial"/>
                <w:kern w:val="0"/>
                <w14:ligatures w14:val="none"/>
              </w:rPr>
            </w:pPr>
            <w:r w:rsidRPr="2E2DDD5A">
              <w:rPr>
                <w:rFonts w:eastAsia="Arial"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C107CB9"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Baixo</w:t>
            </w:r>
          </w:p>
        </w:tc>
      </w:tr>
      <w:tr w:rsidR="23051913" w14:paraId="7DDB499D"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57CE2AA2" w14:textId="77777777" w:rsidR="23051913" w:rsidRDefault="23051913" w:rsidP="23051913">
            <w:pPr>
              <w:spacing w:after="0" w:line="240" w:lineRule="auto"/>
              <w:rPr>
                <w:rFonts w:ascii="Times New Roman" w:eastAsia="Times New Roman" w:hAnsi="Times New Roman" w:cs="Times New Roman"/>
              </w:rPr>
            </w:pPr>
            <w:r w:rsidRPr="23051913">
              <w:rPr>
                <w:rFonts w:eastAsia="Times New Roman" w:cs="Arial"/>
                <w:b/>
                <w:bCs/>
                <w:color w:val="000000" w:themeColor="text1"/>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6BA281B7" w14:textId="10973CAF" w:rsidR="23051913" w:rsidRDefault="23051913" w:rsidP="23051913">
            <w:pPr>
              <w:spacing w:after="0" w:line="240" w:lineRule="auto"/>
              <w:rPr>
                <w:rFonts w:ascii="Aptos" w:eastAsia="Times New Roman" w:hAnsi="Aptos" w:cs="Times New Roman"/>
                <w:b/>
                <w:bCs/>
                <w:color w:val="000000" w:themeColor="text1"/>
              </w:rPr>
            </w:pPr>
            <w:r w:rsidRPr="23051913">
              <w:rPr>
                <w:rFonts w:eastAsia="Times New Roman" w:cs="Arial"/>
                <w:b/>
                <w:bCs/>
                <w:color w:val="000000" w:themeColor="text1"/>
              </w:rPr>
              <w:t>[RF01</w:t>
            </w:r>
            <w:r w:rsidR="2DD7EA28" w:rsidRPr="23051913">
              <w:rPr>
                <w:rFonts w:eastAsia="Times New Roman" w:cs="Arial"/>
                <w:b/>
                <w:bCs/>
                <w:color w:val="000000" w:themeColor="text1"/>
              </w:rPr>
              <w:t>5</w:t>
            </w:r>
            <w:proofErr w:type="gramStart"/>
            <w:r w:rsidRPr="23051913">
              <w:rPr>
                <w:rFonts w:eastAsia="Times New Roman" w:cs="Arial"/>
                <w:b/>
                <w:bCs/>
                <w:color w:val="000000" w:themeColor="text1"/>
              </w:rPr>
              <w:t>]</w:t>
            </w:r>
            <w:r w:rsidRPr="23051913">
              <w:rPr>
                <w:rFonts w:ascii="Aptos" w:eastAsia="Times New Roman" w:hAnsi="Aptos" w:cs="Times New Roman"/>
                <w:color w:val="000000" w:themeColor="text1"/>
                <w:sz w:val="22"/>
                <w:szCs w:val="22"/>
              </w:rPr>
              <w:t xml:space="preserve"> </w:t>
            </w:r>
            <w:r w:rsidR="0A869B8B" w:rsidRPr="23051913">
              <w:rPr>
                <w:rFonts w:ascii="Aptos" w:eastAsia="Times New Roman" w:hAnsi="Aptos" w:cs="Times New Roman"/>
                <w:b/>
                <w:bCs/>
                <w:color w:val="000000" w:themeColor="text1"/>
              </w:rPr>
              <w:t>Contratar</w:t>
            </w:r>
            <w:proofErr w:type="gramEnd"/>
            <w:r w:rsidR="0A869B8B" w:rsidRPr="23051913">
              <w:rPr>
                <w:rFonts w:ascii="Aptos" w:eastAsia="Times New Roman" w:hAnsi="Aptos" w:cs="Times New Roman"/>
                <w:b/>
                <w:bCs/>
                <w:color w:val="000000" w:themeColor="text1"/>
              </w:rPr>
              <w:t xml:space="preserve"> profissionais.</w:t>
            </w:r>
          </w:p>
        </w:tc>
      </w:tr>
      <w:tr w:rsidR="23051913" w14:paraId="14FBB655"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E3977AF" w14:textId="77777777" w:rsidR="23051913" w:rsidRDefault="23051913" w:rsidP="23051913">
            <w:pPr>
              <w:spacing w:after="0" w:line="240" w:lineRule="auto"/>
              <w:rPr>
                <w:rFonts w:ascii="Times New Roman" w:eastAsia="Times New Roman" w:hAnsi="Times New Roman" w:cs="Times New Roman"/>
              </w:rPr>
            </w:pPr>
            <w:r w:rsidRPr="23051913">
              <w:rPr>
                <w:rFonts w:eastAsia="Times New Roman" w:cs="Arial"/>
                <w:color w:val="000000" w:themeColor="text1"/>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6D482C9" w14:textId="7225558B" w:rsidR="3D5B7B32" w:rsidRDefault="3D5B7B32" w:rsidP="23051913">
            <w:pPr>
              <w:spacing w:after="0" w:line="240" w:lineRule="auto"/>
            </w:pPr>
            <w:r w:rsidRPr="23051913">
              <w:rPr>
                <w:rFonts w:eastAsia="Times New Roman" w:cs="Arial"/>
                <w:color w:val="000000" w:themeColor="text1"/>
              </w:rPr>
              <w:t>O sistema deverá prover a funcionalidade de contratação de profissionais.</w:t>
            </w:r>
          </w:p>
          <w:p w14:paraId="33D61FAB" w14:textId="77777777" w:rsidR="23051913" w:rsidRDefault="23051913" w:rsidP="23051913">
            <w:pPr>
              <w:spacing w:after="0" w:line="240" w:lineRule="auto"/>
              <w:rPr>
                <w:rFonts w:ascii="Times New Roman" w:eastAsia="Times New Roman" w:hAnsi="Times New Roman" w:cs="Times New Roman"/>
              </w:rPr>
            </w:pPr>
          </w:p>
        </w:tc>
      </w:tr>
      <w:tr w:rsidR="23051913" w14:paraId="7F18A5A3"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C0A91F9" w14:textId="77777777" w:rsidR="23051913" w:rsidRDefault="23051913" w:rsidP="23051913">
            <w:pPr>
              <w:spacing w:after="0" w:line="240" w:lineRule="auto"/>
              <w:rPr>
                <w:rFonts w:eastAsia="Arial" w:cs="Arial"/>
              </w:rPr>
            </w:pPr>
            <w:r w:rsidRPr="23051913">
              <w:rPr>
                <w:rFonts w:eastAsia="Arial" w:cs="Arial"/>
                <w:color w:val="000000" w:themeColor="text1"/>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E13488E" w14:textId="338B77CD" w:rsidR="12CA8A95" w:rsidRDefault="12CA8A95" w:rsidP="23051913">
            <w:pPr>
              <w:spacing w:after="0" w:line="240" w:lineRule="auto"/>
              <w:rPr>
                <w:rFonts w:eastAsia="Times New Roman" w:cs="Arial"/>
                <w:color w:val="000000" w:themeColor="text1"/>
              </w:rPr>
            </w:pPr>
            <w:r w:rsidRPr="23051913">
              <w:rPr>
                <w:rFonts w:eastAsia="Times New Roman" w:cs="Arial"/>
                <w:color w:val="000000" w:themeColor="text1"/>
              </w:rPr>
              <w:t>Alta</w:t>
            </w:r>
          </w:p>
        </w:tc>
      </w:tr>
      <w:tr w:rsidR="23051913" w14:paraId="1772E40F"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7CC73981" w14:textId="77777777" w:rsidR="23051913" w:rsidRDefault="23051913" w:rsidP="23051913">
            <w:pPr>
              <w:spacing w:after="0" w:line="240" w:lineRule="auto"/>
              <w:rPr>
                <w:rFonts w:ascii="Times New Roman" w:eastAsia="Times New Roman" w:hAnsi="Times New Roman" w:cs="Times New Roman"/>
              </w:rPr>
            </w:pPr>
            <w:r w:rsidRPr="23051913">
              <w:rPr>
                <w:rFonts w:eastAsia="Times New Roman" w:cs="Arial"/>
                <w:b/>
                <w:bCs/>
                <w:color w:val="000000" w:themeColor="text1"/>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506A6DE8" w14:textId="39720DD7" w:rsidR="23051913" w:rsidRDefault="23051913" w:rsidP="23051913">
            <w:pPr>
              <w:spacing w:after="0" w:line="240" w:lineRule="auto"/>
              <w:rPr>
                <w:b/>
                <w:bCs/>
              </w:rPr>
            </w:pPr>
            <w:r w:rsidRPr="23051913">
              <w:rPr>
                <w:rFonts w:eastAsia="Times New Roman" w:cs="Arial"/>
                <w:b/>
                <w:bCs/>
                <w:color w:val="000000" w:themeColor="text1"/>
              </w:rPr>
              <w:t>[RF01</w:t>
            </w:r>
            <w:r w:rsidR="70E4CABE" w:rsidRPr="23051913">
              <w:rPr>
                <w:rFonts w:eastAsia="Times New Roman" w:cs="Arial"/>
                <w:b/>
                <w:bCs/>
                <w:color w:val="000000" w:themeColor="text1"/>
              </w:rPr>
              <w:t>6</w:t>
            </w:r>
            <w:r w:rsidRPr="23051913">
              <w:rPr>
                <w:rFonts w:eastAsia="Times New Roman" w:cs="Arial"/>
                <w:b/>
                <w:bCs/>
                <w:color w:val="000000" w:themeColor="text1"/>
              </w:rPr>
              <w:t>]</w:t>
            </w:r>
            <w:r w:rsidRPr="23051913">
              <w:rPr>
                <w:rFonts w:ascii="Aptos" w:eastAsia="Times New Roman" w:hAnsi="Aptos" w:cs="Times New Roman"/>
                <w:color w:val="000000" w:themeColor="text1"/>
                <w:sz w:val="22"/>
                <w:szCs w:val="22"/>
              </w:rPr>
              <w:t xml:space="preserve"> </w:t>
            </w:r>
            <w:r w:rsidR="54185B97" w:rsidRPr="23051913">
              <w:rPr>
                <w:b/>
                <w:bCs/>
              </w:rPr>
              <w:t>Permitir Visualização de metas diárias a se cumprirem.</w:t>
            </w:r>
          </w:p>
        </w:tc>
      </w:tr>
      <w:tr w:rsidR="23051913" w14:paraId="6D31474A"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C5798A3" w14:textId="77777777" w:rsidR="23051913" w:rsidRDefault="23051913" w:rsidP="23051913">
            <w:pPr>
              <w:spacing w:after="0" w:line="240" w:lineRule="auto"/>
              <w:rPr>
                <w:rFonts w:ascii="Times New Roman" w:eastAsia="Times New Roman" w:hAnsi="Times New Roman" w:cs="Times New Roman"/>
              </w:rPr>
            </w:pPr>
            <w:r w:rsidRPr="23051913">
              <w:rPr>
                <w:rFonts w:eastAsia="Times New Roman" w:cs="Arial"/>
                <w:color w:val="000000" w:themeColor="text1"/>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7E36A51" w14:textId="5E30AF12" w:rsidR="23051913" w:rsidRDefault="23051913" w:rsidP="23051913">
            <w:pPr>
              <w:spacing w:after="0" w:line="240" w:lineRule="auto"/>
              <w:rPr>
                <w:rFonts w:eastAsia="Times New Roman" w:cs="Arial"/>
                <w:color w:val="000000" w:themeColor="text1"/>
              </w:rPr>
            </w:pPr>
            <w:r w:rsidRPr="23051913">
              <w:rPr>
                <w:rFonts w:eastAsia="Times New Roman" w:cs="Arial"/>
                <w:color w:val="000000" w:themeColor="text1"/>
              </w:rPr>
              <w:t>O sistema</w:t>
            </w:r>
            <w:r w:rsidR="4D0CB41F" w:rsidRPr="23051913">
              <w:rPr>
                <w:rFonts w:eastAsia="Times New Roman" w:cs="Arial"/>
                <w:color w:val="000000" w:themeColor="text1"/>
              </w:rPr>
              <w:t xml:space="preserve"> deve prover uma tela para visualização de suas metas diárias definidas.</w:t>
            </w:r>
          </w:p>
          <w:p w14:paraId="045941C3" w14:textId="77777777" w:rsidR="23051913" w:rsidRDefault="23051913" w:rsidP="23051913">
            <w:pPr>
              <w:spacing w:after="0" w:line="240" w:lineRule="auto"/>
              <w:rPr>
                <w:rFonts w:ascii="Times New Roman" w:eastAsia="Times New Roman" w:hAnsi="Times New Roman" w:cs="Times New Roman"/>
              </w:rPr>
            </w:pPr>
          </w:p>
        </w:tc>
      </w:tr>
      <w:tr w:rsidR="23051913" w14:paraId="0BFBADB3"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51066C6" w14:textId="77777777" w:rsidR="23051913" w:rsidRDefault="23051913" w:rsidP="23051913">
            <w:pPr>
              <w:spacing w:after="0" w:line="240" w:lineRule="auto"/>
              <w:rPr>
                <w:rFonts w:eastAsia="Arial" w:cs="Arial"/>
              </w:rPr>
            </w:pPr>
            <w:r w:rsidRPr="23051913">
              <w:rPr>
                <w:rFonts w:eastAsia="Arial" w:cs="Arial"/>
                <w:color w:val="000000" w:themeColor="text1"/>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1CAC26C" w14:textId="57A9D2A1" w:rsidR="06D21305" w:rsidRDefault="06D21305" w:rsidP="23051913">
            <w:pPr>
              <w:spacing w:after="0" w:line="240" w:lineRule="auto"/>
              <w:rPr>
                <w:rFonts w:eastAsia="Times New Roman" w:cs="Arial"/>
                <w:color w:val="000000" w:themeColor="text1"/>
              </w:rPr>
            </w:pPr>
            <w:r w:rsidRPr="23051913">
              <w:rPr>
                <w:rFonts w:eastAsia="Times New Roman" w:cs="Arial"/>
                <w:color w:val="000000" w:themeColor="text1"/>
              </w:rPr>
              <w:t>Média</w:t>
            </w:r>
          </w:p>
        </w:tc>
      </w:tr>
      <w:tr w:rsidR="23051913" w14:paraId="3A555DCD"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46E9CEB9" w14:textId="77777777" w:rsidR="23051913" w:rsidRDefault="23051913" w:rsidP="23051913">
            <w:pPr>
              <w:spacing w:after="0" w:line="240" w:lineRule="auto"/>
              <w:rPr>
                <w:rFonts w:ascii="Times New Roman" w:eastAsia="Times New Roman" w:hAnsi="Times New Roman" w:cs="Times New Roman"/>
              </w:rPr>
            </w:pPr>
            <w:r w:rsidRPr="23051913">
              <w:rPr>
                <w:rFonts w:eastAsia="Times New Roman" w:cs="Arial"/>
                <w:b/>
                <w:bCs/>
                <w:color w:val="000000" w:themeColor="text1"/>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6A869E83" w14:textId="0A2F877A" w:rsidR="23051913" w:rsidRDefault="23051913" w:rsidP="23051913">
            <w:pPr>
              <w:spacing w:after="0" w:line="240" w:lineRule="auto"/>
              <w:rPr>
                <w:b/>
                <w:bCs/>
              </w:rPr>
            </w:pPr>
            <w:r w:rsidRPr="23051913">
              <w:rPr>
                <w:rFonts w:eastAsia="Times New Roman" w:cs="Arial"/>
                <w:b/>
                <w:bCs/>
                <w:color w:val="000000" w:themeColor="text1"/>
              </w:rPr>
              <w:t>[RF01</w:t>
            </w:r>
            <w:r w:rsidR="23FD2750" w:rsidRPr="23051913">
              <w:rPr>
                <w:rFonts w:eastAsia="Times New Roman" w:cs="Arial"/>
                <w:b/>
                <w:bCs/>
                <w:color w:val="000000" w:themeColor="text1"/>
              </w:rPr>
              <w:t>7</w:t>
            </w:r>
            <w:proofErr w:type="gramStart"/>
            <w:r w:rsidRPr="23051913">
              <w:rPr>
                <w:rFonts w:eastAsia="Times New Roman" w:cs="Arial"/>
                <w:b/>
                <w:bCs/>
                <w:color w:val="000000" w:themeColor="text1"/>
              </w:rPr>
              <w:t>]</w:t>
            </w:r>
            <w:r w:rsidRPr="23051913">
              <w:rPr>
                <w:rFonts w:ascii="Aptos" w:eastAsia="Times New Roman" w:hAnsi="Aptos" w:cs="Times New Roman"/>
                <w:color w:val="000000" w:themeColor="text1"/>
                <w:sz w:val="22"/>
                <w:szCs w:val="22"/>
              </w:rPr>
              <w:t xml:space="preserve"> </w:t>
            </w:r>
            <w:r w:rsidR="58BE7C61" w:rsidRPr="23051913">
              <w:rPr>
                <w:b/>
                <w:bCs/>
              </w:rPr>
              <w:t>Prover</w:t>
            </w:r>
            <w:proofErr w:type="gramEnd"/>
            <w:r w:rsidR="58BE7C61" w:rsidRPr="23051913">
              <w:rPr>
                <w:b/>
                <w:bCs/>
              </w:rPr>
              <w:t xml:space="preserve"> ferramenta de anexo de imagens ao seu perfil.</w:t>
            </w:r>
          </w:p>
        </w:tc>
      </w:tr>
      <w:tr w:rsidR="23051913" w14:paraId="05A480EA"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CA320B3" w14:textId="77777777" w:rsidR="23051913" w:rsidRDefault="23051913" w:rsidP="23051913">
            <w:pPr>
              <w:spacing w:after="0" w:line="240" w:lineRule="auto"/>
              <w:rPr>
                <w:rFonts w:ascii="Times New Roman" w:eastAsia="Times New Roman" w:hAnsi="Times New Roman" w:cs="Times New Roman"/>
              </w:rPr>
            </w:pPr>
            <w:r w:rsidRPr="23051913">
              <w:rPr>
                <w:rFonts w:eastAsia="Times New Roman" w:cs="Arial"/>
                <w:color w:val="000000" w:themeColor="text1"/>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43BCDE7" w14:textId="1E8AEF9C" w:rsidR="23051913" w:rsidRDefault="23051913" w:rsidP="23051913">
            <w:pPr>
              <w:spacing w:after="0" w:line="240" w:lineRule="auto"/>
              <w:rPr>
                <w:rFonts w:eastAsia="Times New Roman" w:cs="Arial"/>
                <w:color w:val="000000" w:themeColor="text1"/>
              </w:rPr>
            </w:pPr>
            <w:r w:rsidRPr="23051913">
              <w:rPr>
                <w:rFonts w:eastAsia="Times New Roman" w:cs="Arial"/>
                <w:color w:val="000000" w:themeColor="text1"/>
              </w:rPr>
              <w:t xml:space="preserve">O sistema </w:t>
            </w:r>
            <w:r w:rsidR="2101EFFE" w:rsidRPr="23051913">
              <w:rPr>
                <w:rFonts w:eastAsia="Times New Roman" w:cs="Arial"/>
                <w:color w:val="000000" w:themeColor="text1"/>
              </w:rPr>
              <w:t>deve oferecer para qualquer um de seus usuários o anexo de imagens ao seu perfil.</w:t>
            </w:r>
          </w:p>
          <w:p w14:paraId="45A1B327" w14:textId="77777777" w:rsidR="23051913" w:rsidRDefault="23051913" w:rsidP="23051913">
            <w:pPr>
              <w:spacing w:after="0" w:line="240" w:lineRule="auto"/>
              <w:rPr>
                <w:rFonts w:ascii="Times New Roman" w:eastAsia="Times New Roman" w:hAnsi="Times New Roman" w:cs="Times New Roman"/>
              </w:rPr>
            </w:pPr>
          </w:p>
        </w:tc>
      </w:tr>
      <w:tr w:rsidR="23051913" w14:paraId="305E95B1"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0617495" w14:textId="77777777" w:rsidR="23051913" w:rsidRDefault="23051913" w:rsidP="23051913">
            <w:pPr>
              <w:spacing w:after="0" w:line="240" w:lineRule="auto"/>
              <w:rPr>
                <w:rFonts w:eastAsia="Arial" w:cs="Arial"/>
              </w:rPr>
            </w:pPr>
            <w:r w:rsidRPr="23051913">
              <w:rPr>
                <w:rFonts w:eastAsia="Arial" w:cs="Arial"/>
                <w:color w:val="000000" w:themeColor="text1"/>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6E35EF8" w14:textId="77777777" w:rsidR="23051913" w:rsidRDefault="23051913" w:rsidP="23051913">
            <w:pPr>
              <w:spacing w:after="0" w:line="240" w:lineRule="auto"/>
              <w:rPr>
                <w:rFonts w:ascii="Times New Roman" w:eastAsia="Times New Roman" w:hAnsi="Times New Roman" w:cs="Times New Roman"/>
              </w:rPr>
            </w:pPr>
            <w:r w:rsidRPr="23051913">
              <w:rPr>
                <w:rFonts w:eastAsia="Times New Roman" w:cs="Arial"/>
                <w:color w:val="000000" w:themeColor="text1"/>
              </w:rPr>
              <w:t>Baixo</w:t>
            </w:r>
          </w:p>
        </w:tc>
      </w:tr>
      <w:tr w:rsidR="23051913" w14:paraId="6E54ADD2"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28AA2086" w14:textId="77777777" w:rsidR="23051913" w:rsidRDefault="23051913" w:rsidP="23051913">
            <w:pPr>
              <w:spacing w:after="0" w:line="240" w:lineRule="auto"/>
              <w:rPr>
                <w:rFonts w:ascii="Times New Roman" w:eastAsia="Times New Roman" w:hAnsi="Times New Roman" w:cs="Times New Roman"/>
              </w:rPr>
            </w:pPr>
            <w:r w:rsidRPr="23051913">
              <w:rPr>
                <w:rFonts w:eastAsia="Times New Roman" w:cs="Arial"/>
                <w:b/>
                <w:bCs/>
                <w:color w:val="000000" w:themeColor="text1"/>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0392FDCE" w14:textId="44B09B20" w:rsidR="23051913" w:rsidRDefault="23051913" w:rsidP="23051913">
            <w:pPr>
              <w:spacing w:after="0" w:line="240" w:lineRule="auto"/>
              <w:rPr>
                <w:b/>
                <w:bCs/>
              </w:rPr>
            </w:pPr>
            <w:r w:rsidRPr="23051913">
              <w:rPr>
                <w:rFonts w:eastAsia="Times New Roman" w:cs="Arial"/>
                <w:b/>
                <w:bCs/>
                <w:color w:val="000000" w:themeColor="text1"/>
              </w:rPr>
              <w:t>[RF01</w:t>
            </w:r>
            <w:r w:rsidR="059A1389" w:rsidRPr="23051913">
              <w:rPr>
                <w:rFonts w:eastAsia="Times New Roman" w:cs="Arial"/>
                <w:b/>
                <w:bCs/>
                <w:color w:val="000000" w:themeColor="text1"/>
              </w:rPr>
              <w:t>8</w:t>
            </w:r>
            <w:proofErr w:type="gramStart"/>
            <w:r w:rsidRPr="23051913">
              <w:rPr>
                <w:rFonts w:eastAsia="Times New Roman" w:cs="Arial"/>
                <w:b/>
                <w:bCs/>
                <w:color w:val="000000" w:themeColor="text1"/>
              </w:rPr>
              <w:t>]</w:t>
            </w:r>
            <w:r w:rsidRPr="23051913">
              <w:rPr>
                <w:rFonts w:ascii="Aptos" w:eastAsia="Times New Roman" w:hAnsi="Aptos" w:cs="Times New Roman"/>
                <w:color w:val="000000" w:themeColor="text1"/>
                <w:sz w:val="22"/>
                <w:szCs w:val="22"/>
              </w:rPr>
              <w:t xml:space="preserve"> </w:t>
            </w:r>
            <w:r w:rsidR="0EB9A838" w:rsidRPr="23051913">
              <w:rPr>
                <w:b/>
                <w:bCs/>
              </w:rPr>
              <w:t>Prover</w:t>
            </w:r>
            <w:proofErr w:type="gramEnd"/>
            <w:r w:rsidR="0EB9A838" w:rsidRPr="23051913">
              <w:rPr>
                <w:b/>
                <w:bCs/>
              </w:rPr>
              <w:t xml:space="preserve"> um sistema de múltiplos manejos de clientes.</w:t>
            </w:r>
          </w:p>
        </w:tc>
      </w:tr>
      <w:tr w:rsidR="23051913" w14:paraId="6702339E"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0427AAB" w14:textId="77777777" w:rsidR="23051913" w:rsidRDefault="23051913" w:rsidP="23051913">
            <w:pPr>
              <w:spacing w:after="0" w:line="240" w:lineRule="auto"/>
              <w:rPr>
                <w:rFonts w:ascii="Times New Roman" w:eastAsia="Times New Roman" w:hAnsi="Times New Roman" w:cs="Times New Roman"/>
              </w:rPr>
            </w:pPr>
            <w:r w:rsidRPr="23051913">
              <w:rPr>
                <w:rFonts w:eastAsia="Times New Roman" w:cs="Arial"/>
                <w:color w:val="000000" w:themeColor="text1"/>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4B09516" w14:textId="02DC3163" w:rsidR="23051913" w:rsidRDefault="23051913" w:rsidP="23051913">
            <w:pPr>
              <w:spacing w:after="0" w:line="240" w:lineRule="auto"/>
              <w:rPr>
                <w:rFonts w:eastAsia="Times New Roman" w:cs="Arial"/>
                <w:color w:val="000000" w:themeColor="text1"/>
              </w:rPr>
            </w:pPr>
            <w:r w:rsidRPr="23051913">
              <w:rPr>
                <w:rFonts w:eastAsia="Times New Roman" w:cs="Arial"/>
                <w:color w:val="000000" w:themeColor="text1"/>
              </w:rPr>
              <w:t xml:space="preserve">O sistema </w:t>
            </w:r>
            <w:r w:rsidR="3B1A5116" w:rsidRPr="23051913">
              <w:rPr>
                <w:rFonts w:eastAsia="Times New Roman" w:cs="Arial"/>
                <w:color w:val="000000" w:themeColor="text1"/>
              </w:rPr>
              <w:t>deve oferecer um sistema em que o usuário profissional poderá manejar múltiplos cli</w:t>
            </w:r>
            <w:r w:rsidR="580B7917" w:rsidRPr="23051913">
              <w:rPr>
                <w:rFonts w:eastAsia="Times New Roman" w:cs="Arial"/>
                <w:color w:val="000000" w:themeColor="text1"/>
              </w:rPr>
              <w:t>entes de uma vez só.</w:t>
            </w:r>
          </w:p>
          <w:p w14:paraId="3A11F1FD" w14:textId="77777777" w:rsidR="23051913" w:rsidRDefault="23051913" w:rsidP="23051913">
            <w:pPr>
              <w:spacing w:after="0" w:line="240" w:lineRule="auto"/>
              <w:rPr>
                <w:rFonts w:ascii="Times New Roman" w:eastAsia="Times New Roman" w:hAnsi="Times New Roman" w:cs="Times New Roman"/>
              </w:rPr>
            </w:pPr>
          </w:p>
        </w:tc>
      </w:tr>
      <w:tr w:rsidR="23051913" w14:paraId="63B1448D"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C854041" w14:textId="77777777" w:rsidR="23051913" w:rsidRDefault="23051913" w:rsidP="23051913">
            <w:pPr>
              <w:spacing w:after="0" w:line="240" w:lineRule="auto"/>
              <w:rPr>
                <w:rFonts w:eastAsia="Arial" w:cs="Arial"/>
              </w:rPr>
            </w:pPr>
            <w:r w:rsidRPr="23051913">
              <w:rPr>
                <w:rFonts w:eastAsia="Arial" w:cs="Arial"/>
                <w:color w:val="000000" w:themeColor="text1"/>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0D54018" w14:textId="443FFE3B" w:rsidR="725D4A3C" w:rsidRDefault="725D4A3C" w:rsidP="23051913">
            <w:pPr>
              <w:spacing w:after="0" w:line="240" w:lineRule="auto"/>
              <w:rPr>
                <w:rFonts w:eastAsia="Times New Roman" w:cs="Arial"/>
                <w:color w:val="000000" w:themeColor="text1"/>
              </w:rPr>
            </w:pPr>
            <w:r w:rsidRPr="23051913">
              <w:rPr>
                <w:rFonts w:eastAsia="Times New Roman" w:cs="Arial"/>
                <w:color w:val="000000" w:themeColor="text1"/>
              </w:rPr>
              <w:t>Média</w:t>
            </w:r>
          </w:p>
        </w:tc>
      </w:tr>
    </w:tbl>
    <w:p w14:paraId="2443D4E0" w14:textId="387034A2" w:rsidR="00A57615" w:rsidRDefault="00A57615" w:rsidP="515FF9BA">
      <w:pPr>
        <w:spacing w:after="0" w:line="240" w:lineRule="auto"/>
      </w:pPr>
    </w:p>
    <w:p w14:paraId="19D6791C" w14:textId="77777777" w:rsidR="00267CC8" w:rsidRDefault="00267CC8" w:rsidP="2B319210">
      <w:pPr>
        <w:spacing w:after="0" w:line="240" w:lineRule="auto"/>
        <w:rPr>
          <w:rFonts w:eastAsia="Arial" w:cs="Arial"/>
        </w:rPr>
      </w:pPr>
    </w:p>
    <w:p w14:paraId="25F2E820" w14:textId="65960A0F" w:rsidR="00D35086" w:rsidRPr="00D36A2A" w:rsidRDefault="00B31F74" w:rsidP="23051913">
      <w:pPr>
        <w:pStyle w:val="Ttulo3"/>
        <w:spacing w:after="240"/>
        <w:rPr>
          <w:rFonts w:ascii="Arial" w:eastAsia="Arial" w:hAnsi="Arial" w:cs="Arial"/>
          <w:b/>
          <w:bCs/>
          <w:color w:val="auto"/>
          <w:sz w:val="28"/>
          <w:szCs w:val="28"/>
        </w:rPr>
      </w:pPr>
      <w:bookmarkStart w:id="12" w:name="_Toc215257651"/>
      <w:r w:rsidRPr="23051913">
        <w:rPr>
          <w:rFonts w:ascii="Arial" w:eastAsia="Arial" w:hAnsi="Arial" w:cs="Arial"/>
          <w:b/>
          <w:bCs/>
          <w:color w:val="auto"/>
          <w:sz w:val="28"/>
          <w:szCs w:val="28"/>
        </w:rPr>
        <w:t>2.1.</w:t>
      </w:r>
      <w:r w:rsidR="002765FB">
        <w:rPr>
          <w:rFonts w:ascii="Arial" w:eastAsia="Arial" w:hAnsi="Arial" w:cs="Arial"/>
          <w:b/>
          <w:bCs/>
          <w:color w:val="auto"/>
          <w:sz w:val="28"/>
          <w:szCs w:val="28"/>
        </w:rPr>
        <w:t>4</w:t>
      </w:r>
      <w:r w:rsidRPr="23051913">
        <w:rPr>
          <w:rFonts w:ascii="Arial" w:eastAsia="Arial" w:hAnsi="Arial" w:cs="Arial"/>
          <w:b/>
          <w:bCs/>
          <w:color w:val="auto"/>
          <w:sz w:val="28"/>
          <w:szCs w:val="28"/>
        </w:rPr>
        <w:t xml:space="preserve"> </w:t>
      </w:r>
      <w:r w:rsidR="004A4D1A" w:rsidRPr="23051913">
        <w:rPr>
          <w:rFonts w:ascii="Arial" w:eastAsia="Arial" w:hAnsi="Arial" w:cs="Arial"/>
          <w:b/>
          <w:bCs/>
          <w:color w:val="auto"/>
          <w:sz w:val="28"/>
          <w:szCs w:val="28"/>
        </w:rPr>
        <w:t>Especificação dos</w:t>
      </w:r>
      <w:r w:rsidRPr="23051913">
        <w:rPr>
          <w:rFonts w:ascii="Arial" w:eastAsia="Arial" w:hAnsi="Arial" w:cs="Arial"/>
          <w:b/>
          <w:bCs/>
          <w:color w:val="auto"/>
          <w:sz w:val="28"/>
          <w:szCs w:val="28"/>
        </w:rPr>
        <w:t xml:space="preserve"> Requisitos não funcionais</w:t>
      </w:r>
      <w:bookmarkEnd w:id="12"/>
    </w:p>
    <w:p w14:paraId="7570E1EC" w14:textId="531386CF" w:rsidR="00EE7B18" w:rsidRPr="00EE7B18" w:rsidRDefault="00EE7B18" w:rsidP="23051913">
      <w:pPr>
        <w:spacing w:after="120" w:line="360" w:lineRule="auto"/>
        <w:ind w:firstLine="709"/>
        <w:jc w:val="both"/>
        <w:rPr>
          <w:rFonts w:eastAsia="Times New Roman" w:cs="Arial"/>
        </w:rPr>
      </w:pPr>
      <w:r w:rsidRPr="23051913">
        <w:rPr>
          <w:rFonts w:eastAsia="Times New Roman" w:cs="Arial"/>
        </w:rPr>
        <w:t>Enquanto os Requisitos Funcionais definem o que o MCS deve fazer (suas funcionalidades), os Requisitos Não Funcionais (</w:t>
      </w:r>
      <w:proofErr w:type="spellStart"/>
      <w:r w:rsidRPr="23051913">
        <w:rPr>
          <w:rFonts w:eastAsia="Times New Roman" w:cs="Arial"/>
        </w:rPr>
        <w:t>RNF</w:t>
      </w:r>
      <w:r w:rsidR="00EC6CDC" w:rsidRPr="23051913">
        <w:rPr>
          <w:rFonts w:eastAsia="Times New Roman" w:cs="Arial"/>
        </w:rPr>
        <w:t>s</w:t>
      </w:r>
      <w:proofErr w:type="spellEnd"/>
      <w:r w:rsidRPr="23051913">
        <w:rPr>
          <w:rFonts w:eastAsia="Times New Roman" w:cs="Arial"/>
        </w:rPr>
        <w:t>) definem o quão bem o sistema deve fazer. Conforme o IEEE (</w:t>
      </w:r>
      <w:proofErr w:type="spellStart"/>
      <w:r w:rsidRPr="23051913">
        <w:rPr>
          <w:rFonts w:eastAsia="Times New Roman" w:cs="Arial"/>
        </w:rPr>
        <w:t>Institute</w:t>
      </w:r>
      <w:proofErr w:type="spellEnd"/>
      <w:r w:rsidRPr="23051913">
        <w:rPr>
          <w:rFonts w:eastAsia="Times New Roman" w:cs="Arial"/>
        </w:rPr>
        <w:t xml:space="preserve"> </w:t>
      </w:r>
      <w:proofErr w:type="spellStart"/>
      <w:r w:rsidRPr="23051913">
        <w:rPr>
          <w:rFonts w:eastAsia="Times New Roman" w:cs="Arial"/>
        </w:rPr>
        <w:t>of</w:t>
      </w:r>
      <w:proofErr w:type="spellEnd"/>
      <w:r w:rsidRPr="23051913">
        <w:rPr>
          <w:rFonts w:eastAsia="Times New Roman" w:cs="Arial"/>
        </w:rPr>
        <w:t xml:space="preserve"> </w:t>
      </w:r>
      <w:proofErr w:type="spellStart"/>
      <w:r w:rsidRPr="23051913">
        <w:rPr>
          <w:rFonts w:eastAsia="Times New Roman" w:cs="Arial"/>
        </w:rPr>
        <w:t>Electrical</w:t>
      </w:r>
      <w:proofErr w:type="spellEnd"/>
      <w:r w:rsidRPr="23051913">
        <w:rPr>
          <w:rFonts w:eastAsia="Times New Roman" w:cs="Arial"/>
        </w:rPr>
        <w:t xml:space="preserve"> </w:t>
      </w:r>
      <w:proofErr w:type="spellStart"/>
      <w:r w:rsidRPr="23051913">
        <w:rPr>
          <w:rFonts w:eastAsia="Times New Roman" w:cs="Arial"/>
        </w:rPr>
        <w:t>and</w:t>
      </w:r>
      <w:proofErr w:type="spellEnd"/>
      <w:r w:rsidRPr="23051913">
        <w:rPr>
          <w:rFonts w:eastAsia="Times New Roman" w:cs="Arial"/>
        </w:rPr>
        <w:t xml:space="preserve"> </w:t>
      </w:r>
      <w:proofErr w:type="spellStart"/>
      <w:r w:rsidRPr="23051913">
        <w:rPr>
          <w:rFonts w:eastAsia="Times New Roman" w:cs="Arial"/>
        </w:rPr>
        <w:t>Electronics</w:t>
      </w:r>
      <w:proofErr w:type="spellEnd"/>
      <w:r w:rsidRPr="23051913">
        <w:rPr>
          <w:rFonts w:eastAsia="Times New Roman" w:cs="Arial"/>
        </w:rPr>
        <w:t xml:space="preserve"> </w:t>
      </w:r>
      <w:proofErr w:type="spellStart"/>
      <w:r w:rsidRPr="23051913">
        <w:rPr>
          <w:rFonts w:eastAsia="Times New Roman" w:cs="Arial"/>
        </w:rPr>
        <w:t>Engineers</w:t>
      </w:r>
      <w:proofErr w:type="spellEnd"/>
      <w:r w:rsidRPr="23051913">
        <w:rPr>
          <w:rFonts w:eastAsia="Times New Roman" w:cs="Arial"/>
        </w:rPr>
        <w:t xml:space="preserve">), os </w:t>
      </w:r>
      <w:proofErr w:type="spellStart"/>
      <w:r w:rsidRPr="23051913">
        <w:rPr>
          <w:rFonts w:eastAsia="Times New Roman" w:cs="Arial"/>
        </w:rPr>
        <w:t>RNFs</w:t>
      </w:r>
      <w:proofErr w:type="spellEnd"/>
      <w:r w:rsidRPr="23051913">
        <w:rPr>
          <w:rFonts w:eastAsia="Times New Roman" w:cs="Arial"/>
        </w:rPr>
        <w:t xml:space="preserve"> especificam critérios que podem ser usados para julgar a operação de um sistema, e não suas funcionalidades específicas. Eles atuam como restrições e critérios de qualidade que garantem que o software seja útil, confiável e eficiente.</w:t>
      </w:r>
    </w:p>
    <w:p w14:paraId="06980E81" w14:textId="2F279475" w:rsidR="00EE7B18" w:rsidRDefault="00EE7B18" w:rsidP="23051913">
      <w:pPr>
        <w:spacing w:after="120" w:line="360" w:lineRule="auto"/>
        <w:ind w:firstLine="709"/>
        <w:jc w:val="both"/>
        <w:rPr>
          <w:rFonts w:eastAsia="Times New Roman" w:cs="Arial"/>
        </w:rPr>
      </w:pPr>
      <w:r w:rsidRPr="23051913">
        <w:rPr>
          <w:rFonts w:eastAsia="Times New Roman" w:cs="Arial"/>
        </w:rPr>
        <w:t xml:space="preserve">Para o </w:t>
      </w:r>
      <w:r w:rsidR="00D73C2C" w:rsidRPr="23051913">
        <w:rPr>
          <w:rFonts w:eastAsia="Times New Roman" w:cs="Arial"/>
        </w:rPr>
        <w:t>MCS</w:t>
      </w:r>
      <w:r w:rsidRPr="23051913">
        <w:rPr>
          <w:rFonts w:eastAsia="Times New Roman" w:cs="Arial"/>
        </w:rPr>
        <w:t xml:space="preserve">, os </w:t>
      </w:r>
      <w:proofErr w:type="spellStart"/>
      <w:r w:rsidRPr="23051913">
        <w:rPr>
          <w:rFonts w:eastAsia="Times New Roman" w:cs="Arial"/>
        </w:rPr>
        <w:t>RNF</w:t>
      </w:r>
      <w:r w:rsidR="00EC6CDC" w:rsidRPr="23051913">
        <w:rPr>
          <w:rFonts w:eastAsia="Times New Roman" w:cs="Arial"/>
        </w:rPr>
        <w:t>s</w:t>
      </w:r>
      <w:proofErr w:type="spellEnd"/>
      <w:r w:rsidRPr="23051913">
        <w:rPr>
          <w:rFonts w:eastAsia="Times New Roman" w:cs="Arial"/>
        </w:rPr>
        <w:t xml:space="preserve"> são cruciais para manter a confiança e a fidelização que o software busca promover. Um sistema lento, inseguro ou difícil de usar frustraria tanto o aluno quanto o </w:t>
      </w:r>
      <w:proofErr w:type="spellStart"/>
      <w:r w:rsidRPr="23051913">
        <w:rPr>
          <w:rFonts w:eastAsia="Times New Roman" w:cs="Arial"/>
        </w:rPr>
        <w:t>Personal</w:t>
      </w:r>
      <w:proofErr w:type="spellEnd"/>
      <w:r w:rsidRPr="23051913">
        <w:rPr>
          <w:rFonts w:eastAsia="Times New Roman" w:cs="Arial"/>
        </w:rPr>
        <w:t xml:space="preserve"> </w:t>
      </w:r>
      <w:proofErr w:type="spellStart"/>
      <w:r w:rsidRPr="23051913">
        <w:rPr>
          <w:rFonts w:eastAsia="Times New Roman" w:cs="Arial"/>
        </w:rPr>
        <w:t>Trainer</w:t>
      </w:r>
      <w:proofErr w:type="spellEnd"/>
      <w:r w:rsidRPr="23051913">
        <w:rPr>
          <w:rFonts w:eastAsia="Times New Roman" w:cs="Arial"/>
        </w:rPr>
        <w:t>, neutralizando o objetivo central do projeto de aumentar a retenção.</w:t>
      </w:r>
    </w:p>
    <w:p w14:paraId="41C9B3E5" w14:textId="5CC6F578" w:rsidR="00196323" w:rsidRPr="001B4399" w:rsidRDefault="00473594" w:rsidP="23051913">
      <w:pPr>
        <w:spacing w:after="120" w:line="360" w:lineRule="auto"/>
        <w:ind w:firstLine="709"/>
        <w:jc w:val="both"/>
        <w:rPr>
          <w:rFonts w:eastAsia="Times New Roman" w:cs="Arial"/>
        </w:rPr>
      </w:pPr>
      <w:r w:rsidRPr="23051913">
        <w:rPr>
          <w:rFonts w:eastAsia="Times New Roman" w:cs="Arial"/>
        </w:rPr>
        <w:lastRenderedPageBreak/>
        <w:t>A seguir, estão</w:t>
      </w:r>
      <w:r w:rsidR="00A5324A" w:rsidRPr="23051913">
        <w:rPr>
          <w:rFonts w:eastAsia="Times New Roman" w:cs="Arial"/>
        </w:rPr>
        <w:t xml:space="preserve"> detalhados os Requisitos Não Funcionais</w:t>
      </w:r>
      <w:r w:rsidR="001B4399" w:rsidRPr="23051913">
        <w:rPr>
          <w:rFonts w:eastAsia="Times New Roman" w:cs="Arial"/>
        </w:rPr>
        <w:t xml:space="preserve"> </w:t>
      </w:r>
      <w:r w:rsidR="00EA5DED" w:rsidRPr="23051913">
        <w:rPr>
          <w:rFonts w:eastAsia="Times New Roman" w:cs="Arial"/>
        </w:rPr>
        <w:t xml:space="preserve">que definem </w:t>
      </w:r>
      <w:r w:rsidR="00F62124" w:rsidRPr="23051913">
        <w:rPr>
          <w:rFonts w:eastAsia="Times New Roman" w:cs="Arial"/>
        </w:rPr>
        <w:t xml:space="preserve">o quão bem </w:t>
      </w:r>
      <w:r w:rsidR="001B4399" w:rsidRPr="23051913">
        <w:rPr>
          <w:rFonts w:eastAsia="Times New Roman" w:cs="Arial"/>
        </w:rPr>
        <w:t>o sistema vai MCS vai funcionar:</w:t>
      </w:r>
    </w:p>
    <w:p w14:paraId="12A8A68B" w14:textId="12B3EFCD" w:rsidR="515FF9BA" w:rsidRDefault="515FF9BA" w:rsidP="515FF9BA">
      <w:pPr>
        <w:spacing w:beforeAutospacing="1" w:afterAutospacing="1" w:line="240" w:lineRule="auto"/>
        <w:rPr>
          <w:rFonts w:eastAsia="Times New Roman" w:cs="Arial"/>
        </w:rPr>
      </w:pPr>
    </w:p>
    <w:tbl>
      <w:tblPr>
        <w:tblW w:w="7368" w:type="dxa"/>
        <w:tblCellMar>
          <w:top w:w="15" w:type="dxa"/>
          <w:left w:w="15" w:type="dxa"/>
          <w:bottom w:w="15" w:type="dxa"/>
          <w:right w:w="15" w:type="dxa"/>
        </w:tblCellMar>
        <w:tblLook w:val="04A0" w:firstRow="1" w:lastRow="0" w:firstColumn="1" w:lastColumn="0" w:noHBand="0" w:noVBand="1"/>
      </w:tblPr>
      <w:tblGrid>
        <w:gridCol w:w="1590"/>
        <w:gridCol w:w="5778"/>
      </w:tblGrid>
      <w:tr w:rsidR="00196323" w:rsidRPr="00A35058" w14:paraId="6699B807" w14:textId="77777777" w:rsidTr="1543E3A6">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770BB4CE" w14:textId="77777777" w:rsidR="00196323" w:rsidRPr="00A35058" w:rsidRDefault="00196323" w:rsidP="000639A3">
            <w:pPr>
              <w:spacing w:after="0" w:line="240" w:lineRule="auto"/>
              <w:rPr>
                <w:rFonts w:eastAsia="Arial" w:cs="Arial"/>
                <w:kern w:val="0"/>
                <w14:ligatures w14:val="none"/>
              </w:rPr>
            </w:pPr>
            <w:r w:rsidRPr="36219AEA">
              <w:rPr>
                <w:rFonts w:eastAsia="Arial" w:cs="Arial"/>
                <w:b/>
                <w:color w:val="000000"/>
                <w:kern w:val="0"/>
                <w14:ligatures w14:val="none"/>
              </w:rPr>
              <w:t>Requisitos:</w:t>
            </w:r>
          </w:p>
        </w:tc>
        <w:tc>
          <w:tcPr>
            <w:tcW w:w="57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17244C8F" w14:textId="04FF3B32" w:rsidR="00196323" w:rsidRPr="00A35058" w:rsidRDefault="00196323" w:rsidP="000639A3">
            <w:pPr>
              <w:spacing w:after="0" w:line="240" w:lineRule="auto"/>
              <w:rPr>
                <w:rFonts w:eastAsia="Arial" w:cs="Arial"/>
                <w:b/>
                <w:kern w:val="0"/>
                <w14:ligatures w14:val="none"/>
              </w:rPr>
            </w:pPr>
            <w:r w:rsidRPr="36219AEA">
              <w:rPr>
                <w:rFonts w:eastAsia="Arial" w:cs="Arial"/>
                <w:b/>
                <w:color w:val="000000"/>
                <w:kern w:val="0"/>
                <w14:ligatures w14:val="none"/>
              </w:rPr>
              <w:t>[RF</w:t>
            </w:r>
            <w:r w:rsidR="006575DE" w:rsidRPr="36219AEA">
              <w:rPr>
                <w:rFonts w:eastAsia="Arial" w:cs="Arial"/>
                <w:b/>
                <w:color w:val="000000"/>
                <w:kern w:val="0"/>
                <w14:ligatures w14:val="none"/>
              </w:rPr>
              <w:t>N</w:t>
            </w:r>
            <w:r w:rsidRPr="36219AEA">
              <w:rPr>
                <w:rFonts w:eastAsia="Arial" w:cs="Arial"/>
                <w:b/>
                <w:color w:val="000000"/>
                <w:kern w:val="0"/>
                <w14:ligatures w14:val="none"/>
              </w:rPr>
              <w:t>001]</w:t>
            </w:r>
            <w:r w:rsidRPr="36219AEA">
              <w:rPr>
                <w:rFonts w:eastAsia="Arial" w:cs="Arial"/>
                <w:b/>
                <w:color w:val="000000"/>
                <w:kern w:val="0"/>
                <w:sz w:val="22"/>
                <w:szCs w:val="22"/>
                <w14:ligatures w14:val="none"/>
              </w:rPr>
              <w:t xml:space="preserve"> </w:t>
            </w:r>
            <w:r w:rsidR="005D58BE" w:rsidRPr="36219AEA">
              <w:rPr>
                <w:rFonts w:eastAsia="Arial" w:cs="Arial"/>
                <w:b/>
                <w:color w:val="000000"/>
                <w:kern w:val="0"/>
                <w14:ligatures w14:val="none"/>
              </w:rPr>
              <w:t>Acessibilidade e Usabilidade</w:t>
            </w:r>
            <w:r w:rsidR="005D58BE" w:rsidRPr="36219AEA">
              <w:rPr>
                <w:rFonts w:eastAsia="Arial" w:cs="Arial"/>
                <w:b/>
                <w:color w:val="000000"/>
                <w:kern w:val="0"/>
                <w:sz w:val="22"/>
                <w:szCs w:val="22"/>
                <w14:ligatures w14:val="none"/>
              </w:rPr>
              <w:t xml:space="preserve"> </w:t>
            </w:r>
          </w:p>
        </w:tc>
      </w:tr>
      <w:tr w:rsidR="00196323" w:rsidRPr="00A35058" w14:paraId="428B8821" w14:textId="77777777" w:rsidTr="1543E3A6">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235D995" w14:textId="77777777" w:rsidR="00196323" w:rsidRPr="00A35058" w:rsidRDefault="00196323" w:rsidP="000639A3">
            <w:pPr>
              <w:spacing w:after="0" w:line="240" w:lineRule="auto"/>
              <w:rPr>
                <w:rFonts w:eastAsia="Arial" w:cs="Arial"/>
                <w:kern w:val="0"/>
                <w14:ligatures w14:val="none"/>
              </w:rPr>
            </w:pPr>
            <w:r w:rsidRPr="36219AEA">
              <w:rPr>
                <w:rFonts w:eastAsia="Arial" w:cs="Arial"/>
                <w:color w:val="000000"/>
                <w:kern w:val="0"/>
                <w14:ligatures w14:val="none"/>
              </w:rPr>
              <w:t>Descrição</w:t>
            </w:r>
            <w:del w:id="13" w:author="{f004d705-10f6-4e00-0a06-24f80ea27752}" w:date="2025-10-02T15:59:00Z">
              <w:r w:rsidRPr="36219AEA" w:rsidDel="00483E50">
                <w:rPr>
                  <w:rFonts w:eastAsia="Arial" w:cs="Arial"/>
                  <w:color w:val="000000" w:themeColor="text1"/>
                </w:rPr>
                <w:delText>:</w:delText>
              </w:r>
            </w:del>
          </w:p>
        </w:tc>
        <w:tc>
          <w:tcPr>
            <w:tcW w:w="577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6E8F854" w14:textId="552BFF0A" w:rsidR="00196323" w:rsidRPr="00A35058" w:rsidRDefault="3D04EE96" w:rsidP="000639A3">
            <w:pPr>
              <w:spacing w:after="0" w:line="240" w:lineRule="auto"/>
              <w:rPr>
                <w:rFonts w:eastAsia="Arial" w:cs="Arial"/>
                <w:kern w:val="0"/>
                <w14:ligatures w14:val="none"/>
              </w:rPr>
            </w:pPr>
            <w:r w:rsidRPr="0DB6011D">
              <w:rPr>
                <w:rFonts w:eastAsia="Arial" w:cs="Arial"/>
              </w:rPr>
              <w:t xml:space="preserve">O sistema deve ter uma interface intuitiva e de fácil </w:t>
            </w:r>
            <w:r w:rsidRPr="753B1376">
              <w:rPr>
                <w:rFonts w:eastAsia="Arial" w:cs="Arial"/>
              </w:rPr>
              <w:t>navegação, com um design</w:t>
            </w:r>
            <w:r w:rsidR="6A046A66" w:rsidRPr="753B1376">
              <w:rPr>
                <w:rFonts w:eastAsia="Arial" w:cs="Arial"/>
              </w:rPr>
              <w:t xml:space="preserve"> acessível.</w:t>
            </w:r>
          </w:p>
        </w:tc>
      </w:tr>
      <w:tr w:rsidR="006B3757" w:rsidRPr="00A35058" w14:paraId="561053B8" w14:textId="77777777" w:rsidTr="1543E3A6">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tcPr>
          <w:p w14:paraId="1BAA64AD" w14:textId="68958CD4" w:rsidR="006B3757" w:rsidRPr="006B3757" w:rsidRDefault="006B3757" w:rsidP="000639A3">
            <w:pPr>
              <w:spacing w:after="0" w:line="240" w:lineRule="auto"/>
              <w:rPr>
                <w:rFonts w:eastAsia="Arial" w:cs="Arial"/>
                <w:b/>
                <w:color w:val="000000"/>
                <w:kern w:val="0"/>
                <w14:ligatures w14:val="none"/>
              </w:rPr>
            </w:pPr>
            <w:r w:rsidRPr="36219AEA">
              <w:rPr>
                <w:rFonts w:eastAsia="Arial" w:cs="Arial"/>
                <w:b/>
                <w:color w:val="000000"/>
                <w:kern w:val="0"/>
                <w14:ligatures w14:val="none"/>
              </w:rPr>
              <w:t>Requisitos:</w:t>
            </w:r>
          </w:p>
        </w:tc>
        <w:tc>
          <w:tcPr>
            <w:tcW w:w="57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tcPr>
          <w:p w14:paraId="72E4FED0" w14:textId="7EAB0BA1" w:rsidR="006B3757" w:rsidRPr="000D579F" w:rsidRDefault="006B3757" w:rsidP="000639A3">
            <w:pPr>
              <w:spacing w:after="0" w:line="240" w:lineRule="auto"/>
              <w:rPr>
                <w:rFonts w:eastAsia="Arial" w:cs="Arial"/>
                <w:b/>
                <w:kern w:val="0"/>
                <w14:ligatures w14:val="none"/>
              </w:rPr>
            </w:pPr>
            <w:r w:rsidRPr="36219AEA">
              <w:rPr>
                <w:rFonts w:eastAsia="Arial" w:cs="Arial"/>
                <w:b/>
                <w:kern w:val="0"/>
                <w14:ligatures w14:val="none"/>
              </w:rPr>
              <w:t>[RFN002]</w:t>
            </w:r>
            <w:r w:rsidR="000D579F" w:rsidRPr="36219AEA">
              <w:rPr>
                <w:rFonts w:eastAsia="Arial" w:cs="Arial"/>
                <w:b/>
                <w:kern w:val="0"/>
                <w14:ligatures w14:val="none"/>
              </w:rPr>
              <w:t xml:space="preserve"> </w:t>
            </w:r>
            <w:r w:rsidR="000D579F" w:rsidRPr="36219AEA">
              <w:rPr>
                <w:rFonts w:eastAsia="Arial" w:cs="Arial"/>
                <w:b/>
              </w:rPr>
              <w:t>Armazenamento e Segurança de Dados</w:t>
            </w:r>
          </w:p>
        </w:tc>
      </w:tr>
      <w:tr w:rsidR="006B3757" w:rsidRPr="00A35058" w14:paraId="5A6C18B6" w14:textId="77777777" w:rsidTr="1543E3A6">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3EFC6E7" w14:textId="30671260" w:rsidR="006B3757" w:rsidRPr="00A35058" w:rsidRDefault="006B3757" w:rsidP="000639A3">
            <w:pPr>
              <w:spacing w:after="0" w:line="240" w:lineRule="auto"/>
              <w:rPr>
                <w:rFonts w:eastAsia="Arial" w:cs="Arial"/>
                <w:color w:val="000000"/>
                <w:kern w:val="0"/>
                <w14:ligatures w14:val="none"/>
              </w:rPr>
            </w:pPr>
            <w:r w:rsidRPr="36219AEA">
              <w:rPr>
                <w:rFonts w:eastAsia="Arial" w:cs="Arial"/>
                <w:color w:val="000000"/>
                <w:kern w:val="0"/>
                <w14:ligatures w14:val="none"/>
              </w:rPr>
              <w:t>Descrição</w:t>
            </w:r>
            <w:r w:rsidR="6D248573" w:rsidRPr="36219AEA">
              <w:rPr>
                <w:rFonts w:eastAsia="Arial" w:cs="Arial"/>
                <w:color w:val="000000"/>
                <w:kern w:val="0"/>
                <w14:ligatures w14:val="none"/>
              </w:rPr>
              <w:t>:</w:t>
            </w:r>
          </w:p>
        </w:tc>
        <w:tc>
          <w:tcPr>
            <w:tcW w:w="577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0AE5127" w14:textId="14773374" w:rsidR="006B3757" w:rsidRPr="00A35058" w:rsidRDefault="09E557CD" w:rsidP="000639A3">
            <w:pPr>
              <w:spacing w:after="0" w:line="240" w:lineRule="auto"/>
              <w:rPr>
                <w:rFonts w:eastAsia="Arial" w:cs="Arial"/>
                <w:kern w:val="0"/>
                <w14:ligatures w14:val="none"/>
              </w:rPr>
            </w:pPr>
            <w:r w:rsidRPr="5240514D">
              <w:rPr>
                <w:rFonts w:eastAsia="Arial" w:cs="Arial"/>
              </w:rPr>
              <w:t xml:space="preserve">O sistema deve garantir que os dados como, informações pessoais e financeiras, dos usuários </w:t>
            </w:r>
            <w:r w:rsidRPr="172212DE">
              <w:rPr>
                <w:rFonts w:eastAsia="Arial" w:cs="Arial"/>
              </w:rPr>
              <w:t>sejam armazenados de fo</w:t>
            </w:r>
            <w:r w:rsidR="2A999047" w:rsidRPr="172212DE">
              <w:rPr>
                <w:rFonts w:eastAsia="Arial" w:cs="Arial"/>
              </w:rPr>
              <w:t>rma segura para garantir a privacidade.</w:t>
            </w:r>
          </w:p>
        </w:tc>
      </w:tr>
      <w:tr w:rsidR="00F87B33" w:rsidRPr="00A35058" w14:paraId="4AAA8BDF" w14:textId="77777777" w:rsidTr="1543E3A6">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tcPr>
          <w:p w14:paraId="50BABAF2" w14:textId="51A55271" w:rsidR="00F87B33" w:rsidRPr="00E61F48" w:rsidRDefault="00E61F48" w:rsidP="000639A3">
            <w:pPr>
              <w:spacing w:after="0" w:line="240" w:lineRule="auto"/>
              <w:rPr>
                <w:rFonts w:eastAsia="Arial" w:cs="Arial"/>
                <w:b/>
                <w:color w:val="000000"/>
                <w:kern w:val="0"/>
                <w14:ligatures w14:val="none"/>
              </w:rPr>
            </w:pPr>
            <w:r w:rsidRPr="36219AEA">
              <w:rPr>
                <w:rFonts w:eastAsia="Arial" w:cs="Arial"/>
                <w:b/>
                <w:color w:val="000000"/>
                <w:kern w:val="0"/>
                <w14:ligatures w14:val="none"/>
              </w:rPr>
              <w:t>Requisitos:</w:t>
            </w:r>
          </w:p>
        </w:tc>
        <w:tc>
          <w:tcPr>
            <w:tcW w:w="57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tcPr>
          <w:p w14:paraId="26A2B29A" w14:textId="773ABB99" w:rsidR="00F87B33" w:rsidRPr="0013431C" w:rsidRDefault="00E61F48" w:rsidP="000639A3">
            <w:pPr>
              <w:spacing w:after="0" w:line="240" w:lineRule="auto"/>
              <w:rPr>
                <w:rFonts w:eastAsia="Arial" w:cs="Arial"/>
                <w:b/>
                <w:kern w:val="0"/>
                <w14:ligatures w14:val="none"/>
              </w:rPr>
            </w:pPr>
            <w:r w:rsidRPr="36219AEA">
              <w:rPr>
                <w:rFonts w:eastAsia="Arial" w:cs="Arial"/>
                <w:b/>
                <w:kern w:val="0"/>
                <w14:ligatures w14:val="none"/>
              </w:rPr>
              <w:t>[RFN003]</w:t>
            </w:r>
            <w:r w:rsidR="0013431C" w:rsidRPr="36219AEA">
              <w:rPr>
                <w:rFonts w:eastAsia="Arial" w:cs="Arial"/>
                <w:b/>
                <w:kern w:val="0"/>
                <w14:ligatures w14:val="none"/>
              </w:rPr>
              <w:t xml:space="preserve"> Segurança</w:t>
            </w:r>
          </w:p>
        </w:tc>
      </w:tr>
      <w:tr w:rsidR="00F87B33" w:rsidRPr="00A35058" w14:paraId="47220661" w14:textId="77777777" w:rsidTr="1543E3A6">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5894120" w14:textId="0888AE85" w:rsidR="00F87B33" w:rsidRDefault="00E832B8" w:rsidP="000639A3">
            <w:pPr>
              <w:spacing w:after="0" w:line="240" w:lineRule="auto"/>
              <w:rPr>
                <w:rFonts w:eastAsia="Arial" w:cs="Arial"/>
                <w:color w:val="000000"/>
                <w:kern w:val="0"/>
                <w14:ligatures w14:val="none"/>
              </w:rPr>
            </w:pPr>
            <w:r w:rsidRPr="36219AEA">
              <w:rPr>
                <w:rFonts w:eastAsia="Arial" w:cs="Arial"/>
                <w:color w:val="000000"/>
                <w:kern w:val="0"/>
                <w14:ligatures w14:val="none"/>
              </w:rPr>
              <w:t>Descrição</w:t>
            </w:r>
            <w:r w:rsidR="6BDCE111" w:rsidRPr="36219AEA">
              <w:rPr>
                <w:rFonts w:eastAsia="Arial" w:cs="Arial"/>
                <w:color w:val="000000"/>
                <w:kern w:val="0"/>
                <w14:ligatures w14:val="none"/>
              </w:rPr>
              <w:t>:</w:t>
            </w:r>
          </w:p>
        </w:tc>
        <w:tc>
          <w:tcPr>
            <w:tcW w:w="577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D94237B" w14:textId="20194519" w:rsidR="00F87B33" w:rsidRPr="00A35058" w:rsidRDefault="096444F7" w:rsidP="000639A3">
            <w:pPr>
              <w:spacing w:after="0" w:line="240" w:lineRule="auto"/>
              <w:rPr>
                <w:rFonts w:eastAsia="Arial" w:cs="Arial"/>
                <w:kern w:val="0"/>
                <w14:ligatures w14:val="none"/>
              </w:rPr>
            </w:pPr>
            <w:r w:rsidRPr="51AA8AC0">
              <w:rPr>
                <w:rFonts w:eastAsia="Arial" w:cs="Arial"/>
              </w:rPr>
              <w:t xml:space="preserve">O sistema deve conter </w:t>
            </w:r>
            <w:r w:rsidRPr="2F050EA4">
              <w:rPr>
                <w:rFonts w:eastAsia="Arial" w:cs="Arial"/>
              </w:rPr>
              <w:t xml:space="preserve">a </w:t>
            </w:r>
            <w:r w:rsidRPr="385CBD5A">
              <w:rPr>
                <w:rFonts w:eastAsia="Arial" w:cs="Arial"/>
              </w:rPr>
              <w:t>criptog</w:t>
            </w:r>
            <w:r w:rsidR="08D952BD" w:rsidRPr="385CBD5A">
              <w:rPr>
                <w:rFonts w:eastAsia="Arial" w:cs="Arial"/>
              </w:rPr>
              <w:t xml:space="preserve">rafia dos dados </w:t>
            </w:r>
            <w:r w:rsidR="08D952BD" w:rsidRPr="25FC7A66">
              <w:rPr>
                <w:rFonts w:eastAsia="Arial" w:cs="Arial"/>
              </w:rPr>
              <w:t>para m</w:t>
            </w:r>
            <w:r w:rsidR="0AC63B06" w:rsidRPr="25FC7A66">
              <w:rPr>
                <w:rFonts w:eastAsia="Arial" w:cs="Arial"/>
              </w:rPr>
              <w:t xml:space="preserve">anter a segurança e </w:t>
            </w:r>
            <w:r w:rsidR="0AC63B06" w:rsidRPr="3BFB6F24">
              <w:rPr>
                <w:rFonts w:eastAsia="Arial" w:cs="Arial"/>
              </w:rPr>
              <w:t xml:space="preserve">privacidade do usuário. </w:t>
            </w:r>
          </w:p>
        </w:tc>
      </w:tr>
    </w:tbl>
    <w:p w14:paraId="4B435376" w14:textId="4D3D943A" w:rsidR="00D35086" w:rsidRDefault="00D35086">
      <w:pPr>
        <w:spacing w:after="0" w:line="240" w:lineRule="auto"/>
        <w:rPr>
          <w:rFonts w:eastAsia="Arial" w:cs="Arial"/>
          <w:sz w:val="22"/>
          <w:szCs w:val="22"/>
        </w:rPr>
      </w:pPr>
    </w:p>
    <w:p w14:paraId="0C81F805" w14:textId="78447312" w:rsidR="00D35086" w:rsidRDefault="00D35086">
      <w:pPr>
        <w:spacing w:after="0" w:line="240" w:lineRule="auto"/>
        <w:rPr>
          <w:rFonts w:eastAsia="Arial" w:cs="Arial"/>
          <w:sz w:val="22"/>
          <w:szCs w:val="22"/>
        </w:rPr>
      </w:pPr>
    </w:p>
    <w:p w14:paraId="1457A150" w14:textId="6BCA1D5F" w:rsidR="00282439" w:rsidRPr="002765FB" w:rsidRDefault="503C892E" w:rsidP="002765FB">
      <w:pPr>
        <w:pStyle w:val="Ttulo2"/>
        <w:rPr>
          <w:rFonts w:ascii="Arial" w:eastAsia="Arial" w:hAnsi="Arial" w:cs="Arial"/>
          <w:b/>
          <w:bCs/>
          <w:color w:val="auto"/>
          <w:sz w:val="28"/>
          <w:szCs w:val="28"/>
        </w:rPr>
      </w:pPr>
      <w:bookmarkStart w:id="14" w:name="_Toc215257652"/>
      <w:r w:rsidRPr="23051913">
        <w:rPr>
          <w:rFonts w:ascii="Arial" w:eastAsia="Arial" w:hAnsi="Arial" w:cs="Arial"/>
          <w:b/>
          <w:bCs/>
          <w:color w:val="auto"/>
          <w:sz w:val="28"/>
          <w:szCs w:val="28"/>
        </w:rPr>
        <w:t>2.2 Prototipagem</w:t>
      </w:r>
      <w:bookmarkEnd w:id="14"/>
      <w:r w:rsidRPr="002765FB">
        <w:rPr>
          <w:rFonts w:ascii="Arial" w:eastAsia="Arial" w:hAnsi="Arial" w:cs="Arial"/>
          <w:b/>
          <w:bCs/>
          <w:color w:val="auto"/>
          <w:sz w:val="28"/>
          <w:szCs w:val="28"/>
        </w:rPr>
        <w:t xml:space="preserve"> </w:t>
      </w:r>
    </w:p>
    <w:p w14:paraId="11E1476E" w14:textId="5E167AD5" w:rsidR="00282439" w:rsidRDefault="503C892E" w:rsidP="23051913">
      <w:pPr>
        <w:spacing w:after="120" w:line="360" w:lineRule="auto"/>
        <w:ind w:firstLine="709"/>
        <w:jc w:val="both"/>
        <w:rPr>
          <w:rFonts w:eastAsia="Times New Roman" w:cs="Arial"/>
        </w:rPr>
      </w:pPr>
      <w:r w:rsidRPr="23051913">
        <w:rPr>
          <w:rFonts w:eastAsia="Times New Roman" w:cs="Arial"/>
        </w:rPr>
        <w:t>A Prototipagem é uma estratégia essencial no ciclo de vida do desenvolvimento de software. Ela envolve a criação rápida de um modelo preliminar do sistema – o protótipo – que permite a visualização, validação e refinamento dos requisitos com os usuários antes que o investimento total na codificação seja realizado.</w:t>
      </w:r>
    </w:p>
    <w:p w14:paraId="535EF9A1" w14:textId="07D501E1" w:rsidR="00282439" w:rsidRDefault="503C892E" w:rsidP="23051913">
      <w:pPr>
        <w:spacing w:after="120" w:line="360" w:lineRule="auto"/>
        <w:ind w:firstLine="709"/>
        <w:jc w:val="both"/>
        <w:rPr>
          <w:rFonts w:eastAsia="Times New Roman" w:cs="Arial"/>
        </w:rPr>
      </w:pPr>
      <w:r w:rsidRPr="23051913">
        <w:rPr>
          <w:rFonts w:eastAsia="Times New Roman" w:cs="Arial"/>
        </w:rPr>
        <w:t>Essa técnica é reconhecida na Engenharia de Software por sua capacidade de reduzir a incerteza e mitigar o risco de falhas, especialmente quando os requisitos iniciais são ambíguos ou complexos, o que é comum em sistemas que dependem fortemente da experiência do usuário, (Pressman, 2010).</w:t>
      </w:r>
    </w:p>
    <w:p w14:paraId="1EFA39F4" w14:textId="77777777" w:rsidR="000C35BA" w:rsidRDefault="000C35BA" w:rsidP="000C35BA">
      <w:pPr>
        <w:spacing w:after="120" w:line="360" w:lineRule="auto"/>
        <w:ind w:right="284" w:firstLine="709"/>
        <w:jc w:val="both"/>
        <w:rPr>
          <w:rStyle w:val="normaltextrun"/>
          <w:rFonts w:cs="Arial"/>
          <w:color w:val="000000"/>
          <w:shd w:val="clear" w:color="auto" w:fill="FFFFFF"/>
        </w:rPr>
      </w:pPr>
      <w:r w:rsidRPr="00CC354F">
        <w:rPr>
          <w:rStyle w:val="normaltextrun"/>
          <w:rFonts w:cs="Arial"/>
          <w:color w:val="000000"/>
          <w:shd w:val="clear" w:color="auto" w:fill="FFFFFF"/>
        </w:rPr>
        <w:t xml:space="preserve">Para a etapa de prototipagem, são utilizadas ferramentas que permitem validar a experiência do usuário antes da implementação definitiva. </w:t>
      </w:r>
    </w:p>
    <w:p w14:paraId="66D79178" w14:textId="76F48E0B" w:rsidR="000C35BA" w:rsidRDefault="000C35BA" w:rsidP="000C35BA">
      <w:pPr>
        <w:spacing w:after="120" w:line="360" w:lineRule="auto"/>
        <w:ind w:right="284" w:firstLine="709"/>
        <w:jc w:val="both"/>
        <w:rPr>
          <w:rStyle w:val="normaltextrun"/>
          <w:rFonts w:cs="Arial"/>
          <w:color w:val="000000"/>
          <w:shd w:val="clear" w:color="auto" w:fill="FFFFFF"/>
        </w:rPr>
      </w:pPr>
      <w:r w:rsidRPr="00CC354F">
        <w:rPr>
          <w:rStyle w:val="normaltextrun"/>
          <w:rFonts w:cs="Arial"/>
          <w:color w:val="000000"/>
          <w:shd w:val="clear" w:color="auto" w:fill="FFFFFF"/>
        </w:rPr>
        <w:t xml:space="preserve">O </w:t>
      </w:r>
      <w:proofErr w:type="spellStart"/>
      <w:r w:rsidRPr="00CC354F">
        <w:rPr>
          <w:rStyle w:val="normaltextrun"/>
          <w:rFonts w:cs="Arial"/>
          <w:b/>
          <w:bCs/>
          <w:color w:val="000000"/>
          <w:shd w:val="clear" w:color="auto" w:fill="FFFFFF"/>
        </w:rPr>
        <w:t>Figma</w:t>
      </w:r>
      <w:proofErr w:type="spellEnd"/>
      <w:r w:rsidRPr="00CC354F">
        <w:rPr>
          <w:rStyle w:val="normaltextrun"/>
          <w:rFonts w:cs="Arial"/>
          <w:color w:val="000000"/>
          <w:shd w:val="clear" w:color="auto" w:fill="FFFFFF"/>
        </w:rPr>
        <w:t xml:space="preserve"> é empregado para criar protótipos de alta fidelidade, possibilitando simulações interativas e colaborativas em tempo real, conforme destacado em sua documentação oficial. Essa característica é essencial para o </w:t>
      </w:r>
      <w:proofErr w:type="spellStart"/>
      <w:r w:rsidRPr="00CC354F">
        <w:rPr>
          <w:rStyle w:val="normaltextrun"/>
          <w:rFonts w:cs="Arial"/>
          <w:color w:val="000000"/>
          <w:shd w:val="clear" w:color="auto" w:fill="FFFFFF"/>
        </w:rPr>
        <w:t>MyCoreSonal</w:t>
      </w:r>
      <w:proofErr w:type="spellEnd"/>
      <w:r w:rsidRPr="00CC354F">
        <w:rPr>
          <w:rStyle w:val="normaltextrun"/>
          <w:rFonts w:cs="Arial"/>
          <w:color w:val="000000"/>
          <w:shd w:val="clear" w:color="auto" w:fill="FFFFFF"/>
        </w:rPr>
        <w:t xml:space="preserve">, pois permite que os stakeholders visualizem e testem as interfaces antes da codificação, reduzindo retrabalho. </w:t>
      </w:r>
    </w:p>
    <w:p w14:paraId="7AA69904" w14:textId="31BB40A4" w:rsidR="000C35BA" w:rsidRDefault="000C35BA" w:rsidP="000C35BA">
      <w:pPr>
        <w:spacing w:after="120" w:line="360" w:lineRule="auto"/>
        <w:ind w:right="284" w:firstLine="709"/>
        <w:jc w:val="both"/>
        <w:rPr>
          <w:rStyle w:val="eop"/>
          <w:rFonts w:cs="Arial"/>
          <w:color w:val="000000"/>
          <w:shd w:val="clear" w:color="auto" w:fill="FFFFFF"/>
        </w:rPr>
      </w:pPr>
      <w:r w:rsidRPr="00CC354F">
        <w:rPr>
          <w:rStyle w:val="normaltextrun"/>
          <w:rFonts w:cs="Arial"/>
          <w:color w:val="000000"/>
          <w:shd w:val="clear" w:color="auto" w:fill="FFFFFF"/>
        </w:rPr>
        <w:lastRenderedPageBreak/>
        <w:t xml:space="preserve">Já o </w:t>
      </w:r>
      <w:proofErr w:type="spellStart"/>
      <w:r w:rsidRPr="00CC354F">
        <w:rPr>
          <w:rStyle w:val="normaltextrun"/>
          <w:rFonts w:cs="Arial"/>
          <w:b/>
          <w:bCs/>
          <w:color w:val="000000"/>
          <w:shd w:val="clear" w:color="auto" w:fill="FFFFFF"/>
        </w:rPr>
        <w:t>Balsamiq</w:t>
      </w:r>
      <w:proofErr w:type="spellEnd"/>
      <w:r w:rsidRPr="00CC354F">
        <w:rPr>
          <w:rStyle w:val="normaltextrun"/>
          <w:rFonts w:cs="Arial"/>
          <w:color w:val="000000"/>
          <w:shd w:val="clear" w:color="auto" w:fill="FFFFFF"/>
        </w:rPr>
        <w:t xml:space="preserve"> é utilizado para protótipos de baixa fidelidade, focando na estrutura e fluxo das telas sem preocupação estética, o que facilita a validação inicial das funcionalidades. A combinação dessas ferramentas garante que o projeto avance com clareza e segurança, assegurando que a interface seja intuitiva e atenda às necessidades dos alunos, </w:t>
      </w:r>
      <w:proofErr w:type="spellStart"/>
      <w:r w:rsidRPr="00CC354F">
        <w:rPr>
          <w:rStyle w:val="normaltextrun"/>
          <w:rFonts w:cs="Arial"/>
          <w:color w:val="000000"/>
          <w:shd w:val="clear" w:color="auto" w:fill="FFFFFF"/>
        </w:rPr>
        <w:t>personal</w:t>
      </w:r>
      <w:proofErr w:type="spellEnd"/>
      <w:r w:rsidRPr="00CC354F">
        <w:rPr>
          <w:rStyle w:val="normaltextrun"/>
          <w:rFonts w:cs="Arial"/>
          <w:color w:val="000000"/>
          <w:shd w:val="clear" w:color="auto" w:fill="FFFFFF"/>
        </w:rPr>
        <w:t xml:space="preserve"> </w:t>
      </w:r>
      <w:proofErr w:type="spellStart"/>
      <w:r w:rsidRPr="00CC354F">
        <w:rPr>
          <w:rStyle w:val="normaltextrun"/>
          <w:rFonts w:cs="Arial"/>
          <w:color w:val="000000"/>
          <w:shd w:val="clear" w:color="auto" w:fill="FFFFFF"/>
        </w:rPr>
        <w:t>trainers</w:t>
      </w:r>
      <w:proofErr w:type="spellEnd"/>
      <w:r w:rsidRPr="00CC354F">
        <w:rPr>
          <w:rStyle w:val="normaltextrun"/>
          <w:rFonts w:cs="Arial"/>
          <w:color w:val="000000"/>
          <w:shd w:val="clear" w:color="auto" w:fill="FFFFFF"/>
        </w:rPr>
        <w:t xml:space="preserve"> e academias.</w:t>
      </w:r>
      <w:r w:rsidRPr="00CC354F">
        <w:rPr>
          <w:rStyle w:val="eop"/>
          <w:rFonts w:cs="Arial"/>
          <w:color w:val="000000"/>
          <w:shd w:val="clear" w:color="auto" w:fill="FFFFFF"/>
        </w:rPr>
        <w:t> </w:t>
      </w:r>
    </w:p>
    <w:p w14:paraId="108A6F26" w14:textId="77777777" w:rsidR="00753D2A" w:rsidRDefault="00753D2A" w:rsidP="00753D2A">
      <w:pPr>
        <w:spacing w:after="120" w:line="360" w:lineRule="auto"/>
        <w:ind w:firstLine="709"/>
        <w:jc w:val="both"/>
        <w:rPr>
          <w:rFonts w:eastAsia="Times New Roman" w:cs="Arial"/>
        </w:rPr>
      </w:pPr>
      <w:r w:rsidRPr="23051913">
        <w:rPr>
          <w:rFonts w:eastAsia="Times New Roman" w:cs="Arial"/>
        </w:rPr>
        <w:t xml:space="preserve">A prototipagem garante que a experiência do MCS seja intuitiva e eficaz, fazendo com que a tecnologia sirva como um catalisador para a motivação e a continuidade do treino, e não como mais um </w:t>
      </w:r>
      <w:proofErr w:type="gramStart"/>
      <w:r w:rsidRPr="23051913">
        <w:rPr>
          <w:rFonts w:eastAsia="Times New Roman" w:cs="Arial"/>
        </w:rPr>
        <w:t>obstáculo.(</w:t>
      </w:r>
      <w:proofErr w:type="gramEnd"/>
      <w:r w:rsidRPr="23051913">
        <w:rPr>
          <w:rFonts w:eastAsia="Times New Roman" w:cs="Arial"/>
        </w:rPr>
        <w:t>Representações no Apêndice B)</w:t>
      </w:r>
    </w:p>
    <w:p w14:paraId="77ABAFF6" w14:textId="77777777" w:rsidR="00753D2A" w:rsidRPr="00CC354F" w:rsidRDefault="00753D2A" w:rsidP="000C35BA">
      <w:pPr>
        <w:spacing w:after="120" w:line="360" w:lineRule="auto"/>
        <w:ind w:right="284" w:firstLine="709"/>
        <w:jc w:val="both"/>
        <w:rPr>
          <w:rFonts w:cs="Arial"/>
        </w:rPr>
      </w:pPr>
    </w:p>
    <w:p w14:paraId="1190CA1E" w14:textId="77777777" w:rsidR="000C35BA" w:rsidRDefault="000C35BA" w:rsidP="23051913">
      <w:pPr>
        <w:spacing w:after="120" w:line="360" w:lineRule="auto"/>
        <w:ind w:firstLine="709"/>
        <w:jc w:val="both"/>
      </w:pPr>
    </w:p>
    <w:p w14:paraId="18BF23E8" w14:textId="37A3AEE2" w:rsidR="00282439" w:rsidRDefault="503C892E" w:rsidP="002765FB">
      <w:pPr>
        <w:pStyle w:val="Ttulo3"/>
        <w:spacing w:after="240"/>
        <w:rPr>
          <w:rFonts w:ascii="Arial" w:eastAsia="Arial" w:hAnsi="Arial" w:cs="Arial"/>
          <w:b/>
          <w:bCs/>
          <w:color w:val="auto"/>
          <w:sz w:val="28"/>
          <w:szCs w:val="28"/>
        </w:rPr>
      </w:pPr>
      <w:bookmarkStart w:id="15" w:name="_Toc215257653"/>
      <w:r w:rsidRPr="23051913">
        <w:rPr>
          <w:rFonts w:ascii="Arial" w:eastAsia="Arial" w:hAnsi="Arial" w:cs="Arial"/>
          <w:b/>
          <w:bCs/>
          <w:color w:val="auto"/>
          <w:sz w:val="28"/>
          <w:szCs w:val="28"/>
        </w:rPr>
        <w:t xml:space="preserve">2.2.1 </w:t>
      </w:r>
      <w:proofErr w:type="spellStart"/>
      <w:r w:rsidRPr="23051913">
        <w:rPr>
          <w:rFonts w:ascii="Arial" w:eastAsia="Arial" w:hAnsi="Arial" w:cs="Arial"/>
          <w:b/>
          <w:bCs/>
          <w:color w:val="auto"/>
          <w:sz w:val="28"/>
          <w:szCs w:val="28"/>
        </w:rPr>
        <w:t>Protóti</w:t>
      </w:r>
      <w:r w:rsidR="3A821451" w:rsidRPr="23051913">
        <w:rPr>
          <w:rFonts w:ascii="Arial" w:eastAsia="Arial" w:hAnsi="Arial" w:cs="Arial"/>
          <w:b/>
          <w:bCs/>
          <w:color w:val="auto"/>
          <w:sz w:val="28"/>
          <w:szCs w:val="28"/>
        </w:rPr>
        <w:t>pagem</w:t>
      </w:r>
      <w:proofErr w:type="spellEnd"/>
      <w:r w:rsidR="3A821451" w:rsidRPr="23051913">
        <w:rPr>
          <w:rFonts w:ascii="Arial" w:eastAsia="Arial" w:hAnsi="Arial" w:cs="Arial"/>
          <w:b/>
          <w:bCs/>
          <w:color w:val="auto"/>
          <w:sz w:val="28"/>
          <w:szCs w:val="28"/>
        </w:rPr>
        <w:t xml:space="preserve"> -</w:t>
      </w:r>
      <w:r w:rsidRPr="23051913">
        <w:rPr>
          <w:rFonts w:ascii="Arial" w:eastAsia="Arial" w:hAnsi="Arial" w:cs="Arial"/>
          <w:b/>
          <w:bCs/>
          <w:color w:val="auto"/>
          <w:sz w:val="28"/>
          <w:szCs w:val="28"/>
        </w:rPr>
        <w:t xml:space="preserve"> baixa definição</w:t>
      </w:r>
      <w:bookmarkEnd w:id="15"/>
    </w:p>
    <w:p w14:paraId="340DD32E" w14:textId="2E10DB19" w:rsidR="00282439" w:rsidRDefault="503C892E" w:rsidP="23051913">
      <w:pPr>
        <w:spacing w:after="120" w:line="360" w:lineRule="auto"/>
        <w:ind w:firstLine="709"/>
        <w:jc w:val="both"/>
        <w:rPr>
          <w:rFonts w:eastAsia="Times New Roman" w:cs="Arial"/>
        </w:rPr>
      </w:pPr>
      <w:r w:rsidRPr="23051913">
        <w:rPr>
          <w:rFonts w:eastAsia="Times New Roman" w:cs="Arial"/>
        </w:rPr>
        <w:t xml:space="preserve">A Prototipagem de Baixa </w:t>
      </w:r>
      <w:r w:rsidR="1D9D16AD" w:rsidRPr="23051913">
        <w:rPr>
          <w:rFonts w:eastAsia="Times New Roman" w:cs="Arial"/>
        </w:rPr>
        <w:t>Definição</w:t>
      </w:r>
      <w:r w:rsidRPr="23051913">
        <w:rPr>
          <w:rFonts w:eastAsia="Times New Roman" w:cs="Arial"/>
        </w:rPr>
        <w:t xml:space="preserve"> (</w:t>
      </w:r>
      <w:proofErr w:type="spellStart"/>
      <w:r w:rsidRPr="23051913">
        <w:rPr>
          <w:rFonts w:eastAsia="Times New Roman" w:cs="Arial"/>
        </w:rPr>
        <w:t>Low-Fidelity</w:t>
      </w:r>
      <w:proofErr w:type="spellEnd"/>
      <w:r w:rsidRPr="23051913">
        <w:rPr>
          <w:rFonts w:eastAsia="Times New Roman" w:cs="Arial"/>
        </w:rPr>
        <w:t xml:space="preserve"> </w:t>
      </w:r>
      <w:proofErr w:type="spellStart"/>
      <w:r w:rsidRPr="23051913">
        <w:rPr>
          <w:rFonts w:eastAsia="Times New Roman" w:cs="Arial"/>
        </w:rPr>
        <w:t>Prototyping</w:t>
      </w:r>
      <w:proofErr w:type="spellEnd"/>
      <w:r w:rsidRPr="23051913">
        <w:rPr>
          <w:rFonts w:eastAsia="Times New Roman" w:cs="Arial"/>
        </w:rPr>
        <w:t xml:space="preserve"> - </w:t>
      </w:r>
      <w:proofErr w:type="spellStart"/>
      <w:r w:rsidRPr="23051913">
        <w:rPr>
          <w:rFonts w:eastAsia="Times New Roman" w:cs="Arial"/>
        </w:rPr>
        <w:t>Lo-Fi</w:t>
      </w:r>
      <w:proofErr w:type="spellEnd"/>
      <w:r w:rsidRPr="23051913">
        <w:rPr>
          <w:rFonts w:eastAsia="Times New Roman" w:cs="Arial"/>
        </w:rPr>
        <w:t xml:space="preserve">) é uma técnica fundamental na Engenharia de Software e no Design de Interação, especialmente nas fases iniciais do projeto. Caracterizada por sua simplicidade, baixo custo e rapidez de criação, ela utiliza ferramentas básicas como papel, caneta, quadros brancos ou </w:t>
      </w:r>
      <w:proofErr w:type="spellStart"/>
      <w:r w:rsidRPr="23051913">
        <w:rPr>
          <w:rFonts w:eastAsia="Times New Roman" w:cs="Arial"/>
        </w:rPr>
        <w:t>wireframes</w:t>
      </w:r>
      <w:proofErr w:type="spellEnd"/>
      <w:r w:rsidRPr="23051913">
        <w:rPr>
          <w:rFonts w:eastAsia="Times New Roman" w:cs="Arial"/>
        </w:rPr>
        <w:t xml:space="preserve"> estáticos (Nielsen, 1993; Pressman, 2010).</w:t>
      </w:r>
    </w:p>
    <w:p w14:paraId="0016F04D" w14:textId="11751F78" w:rsidR="00282439" w:rsidRDefault="503C892E" w:rsidP="23051913">
      <w:pPr>
        <w:spacing w:after="120" w:line="360" w:lineRule="auto"/>
        <w:ind w:firstLine="709"/>
        <w:jc w:val="both"/>
        <w:rPr>
          <w:rFonts w:eastAsia="Times New Roman" w:cs="Arial"/>
        </w:rPr>
      </w:pPr>
      <w:r w:rsidRPr="23051913">
        <w:rPr>
          <w:rFonts w:eastAsia="Times New Roman" w:cs="Arial"/>
        </w:rPr>
        <w:t xml:space="preserve">O principal objetivo do protótipo </w:t>
      </w:r>
      <w:proofErr w:type="spellStart"/>
      <w:r w:rsidRPr="23051913">
        <w:rPr>
          <w:rFonts w:eastAsia="Times New Roman" w:cs="Arial"/>
        </w:rPr>
        <w:t>Lo-Fi</w:t>
      </w:r>
      <w:proofErr w:type="spellEnd"/>
      <w:r w:rsidRPr="23051913">
        <w:rPr>
          <w:rFonts w:eastAsia="Times New Roman" w:cs="Arial"/>
        </w:rPr>
        <w:t xml:space="preserve"> é focar na arquitetura da informação e no fluxo de tarefas, ignorando detalhes visuais como cores, fontes e design polido.</w:t>
      </w:r>
    </w:p>
    <w:p w14:paraId="09FF3AF4" w14:textId="60A99639" w:rsidR="00282439" w:rsidRDefault="536831FD" w:rsidP="23051913">
      <w:pPr>
        <w:spacing w:after="120" w:line="360" w:lineRule="auto"/>
        <w:ind w:firstLine="709"/>
        <w:jc w:val="both"/>
      </w:pPr>
      <w:r w:rsidRPr="23051913">
        <w:rPr>
          <w:rFonts w:eastAsia="Arial" w:cs="Arial"/>
        </w:rPr>
        <w:t>No âmbito do projeto MCS, foram utilizados protótipos em papel com o objetivo de validar os fluxos de navegação essenciais e estruturar a disposição inicial dos elementos da interface. Essa abordagem possibilitou a análise de alternativas de design antes da etapa de desenvolvimento digital. O protótipo de baixa fidelidade encontra-se registrado no Apêndice B desta monografia.</w:t>
      </w:r>
    </w:p>
    <w:p w14:paraId="61673286" w14:textId="7BB00F80" w:rsidR="00282439" w:rsidRDefault="503C892E" w:rsidP="002765FB">
      <w:pPr>
        <w:pStyle w:val="Ttulo3"/>
        <w:spacing w:after="240"/>
        <w:rPr>
          <w:rFonts w:ascii="Arial" w:eastAsia="Arial" w:hAnsi="Arial" w:cs="Arial"/>
          <w:b/>
          <w:bCs/>
          <w:color w:val="auto"/>
          <w:sz w:val="28"/>
          <w:szCs w:val="28"/>
        </w:rPr>
      </w:pPr>
      <w:bookmarkStart w:id="16" w:name="_Toc215257654"/>
      <w:proofErr w:type="gramStart"/>
      <w:r w:rsidRPr="23051913">
        <w:rPr>
          <w:rFonts w:ascii="Arial" w:eastAsia="Arial" w:hAnsi="Arial" w:cs="Arial"/>
          <w:b/>
          <w:bCs/>
          <w:color w:val="auto"/>
          <w:sz w:val="28"/>
          <w:szCs w:val="28"/>
        </w:rPr>
        <w:t>2.2.2  Protótipo</w:t>
      </w:r>
      <w:proofErr w:type="gramEnd"/>
      <w:r w:rsidRPr="23051913">
        <w:rPr>
          <w:rFonts w:ascii="Arial" w:eastAsia="Arial" w:hAnsi="Arial" w:cs="Arial"/>
          <w:b/>
          <w:bCs/>
          <w:color w:val="auto"/>
          <w:sz w:val="28"/>
          <w:szCs w:val="28"/>
        </w:rPr>
        <w:t xml:space="preserve"> de média</w:t>
      </w:r>
      <w:bookmarkEnd w:id="16"/>
      <w:r w:rsidRPr="23051913">
        <w:rPr>
          <w:rFonts w:ascii="Arial" w:eastAsia="Arial" w:hAnsi="Arial" w:cs="Arial"/>
          <w:b/>
          <w:bCs/>
          <w:color w:val="auto"/>
          <w:sz w:val="28"/>
          <w:szCs w:val="28"/>
        </w:rPr>
        <w:t xml:space="preserve"> </w:t>
      </w:r>
    </w:p>
    <w:p w14:paraId="3A3D395E" w14:textId="4A76CBAB" w:rsidR="00282439" w:rsidRDefault="503C892E" w:rsidP="23051913">
      <w:pPr>
        <w:spacing w:after="120" w:line="360" w:lineRule="auto"/>
        <w:ind w:firstLine="709"/>
        <w:jc w:val="both"/>
        <w:rPr>
          <w:rFonts w:eastAsia="Times New Roman" w:cs="Arial"/>
        </w:rPr>
      </w:pPr>
      <w:r w:rsidRPr="23051913">
        <w:rPr>
          <w:rFonts w:eastAsia="Times New Roman" w:cs="Arial"/>
        </w:rPr>
        <w:t xml:space="preserve">A Prototipagem de Média </w:t>
      </w:r>
      <w:r w:rsidR="7F0C9A79" w:rsidRPr="23051913">
        <w:rPr>
          <w:rFonts w:eastAsia="Times New Roman" w:cs="Arial"/>
        </w:rPr>
        <w:t>Definição</w:t>
      </w:r>
      <w:r w:rsidRPr="23051913">
        <w:rPr>
          <w:rFonts w:eastAsia="Times New Roman" w:cs="Arial"/>
        </w:rPr>
        <w:t xml:space="preserve"> (</w:t>
      </w:r>
      <w:proofErr w:type="spellStart"/>
      <w:r w:rsidRPr="23051913">
        <w:rPr>
          <w:rFonts w:eastAsia="Times New Roman" w:cs="Arial"/>
        </w:rPr>
        <w:t>Medium-Fidelity</w:t>
      </w:r>
      <w:proofErr w:type="spellEnd"/>
      <w:r w:rsidRPr="23051913">
        <w:rPr>
          <w:rFonts w:eastAsia="Times New Roman" w:cs="Arial"/>
        </w:rPr>
        <w:t xml:space="preserve"> </w:t>
      </w:r>
      <w:proofErr w:type="spellStart"/>
      <w:r w:rsidRPr="23051913">
        <w:rPr>
          <w:rFonts w:eastAsia="Times New Roman" w:cs="Arial"/>
        </w:rPr>
        <w:t>Prototyping</w:t>
      </w:r>
      <w:proofErr w:type="spellEnd"/>
      <w:r w:rsidRPr="23051913">
        <w:rPr>
          <w:rFonts w:eastAsia="Times New Roman" w:cs="Arial"/>
        </w:rPr>
        <w:t xml:space="preserve"> - </w:t>
      </w:r>
      <w:proofErr w:type="spellStart"/>
      <w:r w:rsidRPr="23051913">
        <w:rPr>
          <w:rFonts w:eastAsia="Times New Roman" w:cs="Arial"/>
        </w:rPr>
        <w:t>Mid-Fi</w:t>
      </w:r>
      <w:proofErr w:type="spellEnd"/>
      <w:r w:rsidRPr="23051913">
        <w:rPr>
          <w:rFonts w:eastAsia="Times New Roman" w:cs="Arial"/>
        </w:rPr>
        <w:t xml:space="preserve">) representa a transição entre a estrutura básica validada pelos protótipos de baixa </w:t>
      </w:r>
      <w:r w:rsidRPr="23051913">
        <w:rPr>
          <w:rFonts w:eastAsia="Times New Roman" w:cs="Arial"/>
        </w:rPr>
        <w:lastRenderedPageBreak/>
        <w:t xml:space="preserve">fidelidade e o design visual final. Utilizando ferramentas digitais como </w:t>
      </w:r>
      <w:proofErr w:type="spellStart"/>
      <w:r w:rsidRPr="23051913">
        <w:rPr>
          <w:rFonts w:eastAsia="Times New Roman" w:cs="Arial"/>
        </w:rPr>
        <w:t>Figma</w:t>
      </w:r>
      <w:proofErr w:type="spellEnd"/>
      <w:r w:rsidRPr="23051913">
        <w:rPr>
          <w:rFonts w:eastAsia="Times New Roman" w:cs="Arial"/>
        </w:rPr>
        <w:t xml:space="preserve">, Sketch ou </w:t>
      </w:r>
      <w:proofErr w:type="spellStart"/>
      <w:r w:rsidRPr="23051913">
        <w:rPr>
          <w:rFonts w:eastAsia="Times New Roman" w:cs="Arial"/>
        </w:rPr>
        <w:t>Balsamiq</w:t>
      </w:r>
      <w:proofErr w:type="spellEnd"/>
      <w:r w:rsidRPr="23051913">
        <w:rPr>
          <w:rFonts w:eastAsia="Times New Roman" w:cs="Arial"/>
        </w:rPr>
        <w:t>, essa técnica foca em simular a interatividade e a navegação do sistema com fidelidade razoável, sem, no entanto, aplicar o design visual completo (cores, tipografia, imagens de alta resolução).</w:t>
      </w:r>
    </w:p>
    <w:p w14:paraId="3FC941DF" w14:textId="2A20780D" w:rsidR="00282439" w:rsidRDefault="503C892E" w:rsidP="23051913">
      <w:pPr>
        <w:spacing w:after="120" w:line="360" w:lineRule="auto"/>
        <w:ind w:firstLine="709"/>
        <w:jc w:val="both"/>
        <w:rPr>
          <w:rFonts w:eastAsia="Times New Roman" w:cs="Arial"/>
        </w:rPr>
      </w:pPr>
      <w:r w:rsidRPr="23051913">
        <w:rPr>
          <w:rFonts w:eastAsia="Times New Roman" w:cs="Arial"/>
        </w:rPr>
        <w:t xml:space="preserve">Segundo Preece, </w:t>
      </w:r>
      <w:proofErr w:type="gramStart"/>
      <w:r w:rsidRPr="23051913">
        <w:rPr>
          <w:rFonts w:eastAsia="Times New Roman" w:cs="Arial"/>
        </w:rPr>
        <w:t>Sharp, e Rogers</w:t>
      </w:r>
      <w:proofErr w:type="gramEnd"/>
      <w:r w:rsidRPr="23051913">
        <w:rPr>
          <w:rFonts w:eastAsia="Times New Roman" w:cs="Arial"/>
        </w:rPr>
        <w:t xml:space="preserve"> (2015), o </w:t>
      </w:r>
      <w:proofErr w:type="spellStart"/>
      <w:r w:rsidRPr="23051913">
        <w:rPr>
          <w:rFonts w:eastAsia="Times New Roman" w:cs="Arial"/>
        </w:rPr>
        <w:t>Mid-Fi</w:t>
      </w:r>
      <w:proofErr w:type="spellEnd"/>
      <w:r w:rsidRPr="23051913">
        <w:rPr>
          <w:rFonts w:eastAsia="Times New Roman" w:cs="Arial"/>
        </w:rPr>
        <w:t xml:space="preserve"> é crucial porque introduz a interação navegacional, permitindo que os usuários compreendam o fluxo do sistema e a lógica dos botões, menus e transições, o que não é possível apenas com rascunhos em papel.</w:t>
      </w:r>
    </w:p>
    <w:p w14:paraId="14E4BC8F" w14:textId="29F386B1" w:rsidR="00282439" w:rsidRDefault="78DE8F4F" w:rsidP="23051913">
      <w:pPr>
        <w:spacing w:after="120" w:line="360" w:lineRule="auto"/>
        <w:ind w:firstLine="709"/>
        <w:jc w:val="both"/>
      </w:pPr>
      <w:r w:rsidRPr="23051913">
        <w:rPr>
          <w:rFonts w:eastAsia="Arial" w:cs="Arial"/>
        </w:rPr>
        <w:t>Na aplicação MCS, os protótipos de média fidelidade desempenharam papel fundamental na estruturação do layout e na verificação da lógica de navegação, antecedendo o desenvolvimento de versões mais refinadas. Essa etapa contribuiu para a construção de uma interface mais consistente e eficiente. O protótipo de fidelidade intermediária encontra-se disponível no Apêndice B desta monografia.</w:t>
      </w:r>
    </w:p>
    <w:p w14:paraId="32043516" w14:textId="67311DF9" w:rsidR="00282439" w:rsidRPr="002765FB" w:rsidRDefault="503C892E" w:rsidP="002765FB">
      <w:pPr>
        <w:pStyle w:val="Ttulo3"/>
        <w:spacing w:after="240"/>
        <w:rPr>
          <w:rFonts w:ascii="Arial" w:eastAsia="Arial" w:hAnsi="Arial" w:cs="Arial"/>
          <w:b/>
          <w:bCs/>
          <w:color w:val="auto"/>
          <w:sz w:val="28"/>
          <w:szCs w:val="28"/>
        </w:rPr>
      </w:pPr>
      <w:bookmarkStart w:id="17" w:name="_Toc215257655"/>
      <w:proofErr w:type="gramStart"/>
      <w:r w:rsidRPr="23051913">
        <w:rPr>
          <w:rFonts w:ascii="Arial" w:eastAsia="Arial" w:hAnsi="Arial" w:cs="Arial"/>
          <w:b/>
          <w:bCs/>
          <w:color w:val="auto"/>
          <w:sz w:val="28"/>
          <w:szCs w:val="28"/>
        </w:rPr>
        <w:t>2.2.3  Protótipo</w:t>
      </w:r>
      <w:proofErr w:type="gramEnd"/>
      <w:r w:rsidRPr="23051913">
        <w:rPr>
          <w:rFonts w:ascii="Arial" w:eastAsia="Arial" w:hAnsi="Arial" w:cs="Arial"/>
          <w:b/>
          <w:bCs/>
          <w:color w:val="auto"/>
          <w:sz w:val="28"/>
          <w:szCs w:val="28"/>
        </w:rPr>
        <w:t xml:space="preserve"> de alta</w:t>
      </w:r>
      <w:bookmarkEnd w:id="17"/>
      <w:r w:rsidRPr="002765FB">
        <w:rPr>
          <w:rFonts w:ascii="Arial" w:eastAsia="Arial" w:hAnsi="Arial" w:cs="Arial"/>
          <w:b/>
          <w:bCs/>
          <w:color w:val="auto"/>
          <w:sz w:val="28"/>
          <w:szCs w:val="28"/>
        </w:rPr>
        <w:t xml:space="preserve"> </w:t>
      </w:r>
    </w:p>
    <w:p w14:paraId="2D737769" w14:textId="261B6073" w:rsidR="00282439" w:rsidRDefault="503C892E" w:rsidP="23051913">
      <w:pPr>
        <w:spacing w:after="120" w:line="360" w:lineRule="auto"/>
        <w:ind w:firstLine="709"/>
        <w:jc w:val="both"/>
        <w:rPr>
          <w:rFonts w:eastAsia="Times New Roman" w:cs="Arial"/>
        </w:rPr>
      </w:pPr>
      <w:r w:rsidRPr="23051913">
        <w:rPr>
          <w:rFonts w:eastAsia="Times New Roman" w:cs="Arial"/>
        </w:rPr>
        <w:t xml:space="preserve">A Prototipagem de Alta </w:t>
      </w:r>
      <w:r w:rsidR="22C4C3F6" w:rsidRPr="23051913">
        <w:rPr>
          <w:rFonts w:eastAsia="Times New Roman" w:cs="Arial"/>
        </w:rPr>
        <w:t>Definição</w:t>
      </w:r>
      <w:r w:rsidRPr="23051913">
        <w:rPr>
          <w:rFonts w:eastAsia="Times New Roman" w:cs="Arial"/>
        </w:rPr>
        <w:t xml:space="preserve"> (High-</w:t>
      </w:r>
      <w:proofErr w:type="spellStart"/>
      <w:r w:rsidRPr="23051913">
        <w:rPr>
          <w:rFonts w:eastAsia="Times New Roman" w:cs="Arial"/>
        </w:rPr>
        <w:t>Fidelity</w:t>
      </w:r>
      <w:proofErr w:type="spellEnd"/>
      <w:r w:rsidRPr="23051913">
        <w:rPr>
          <w:rFonts w:eastAsia="Times New Roman" w:cs="Arial"/>
        </w:rPr>
        <w:t xml:space="preserve"> </w:t>
      </w:r>
      <w:proofErr w:type="spellStart"/>
      <w:r w:rsidRPr="23051913">
        <w:rPr>
          <w:rFonts w:eastAsia="Times New Roman" w:cs="Arial"/>
        </w:rPr>
        <w:t>Prototyping</w:t>
      </w:r>
      <w:proofErr w:type="spellEnd"/>
      <w:r w:rsidRPr="23051913">
        <w:rPr>
          <w:rFonts w:eastAsia="Times New Roman" w:cs="Arial"/>
        </w:rPr>
        <w:t xml:space="preserve"> - </w:t>
      </w:r>
      <w:proofErr w:type="spellStart"/>
      <w:r w:rsidRPr="23051913">
        <w:rPr>
          <w:rFonts w:eastAsia="Times New Roman" w:cs="Arial"/>
        </w:rPr>
        <w:t>Hi-Fi</w:t>
      </w:r>
      <w:proofErr w:type="spellEnd"/>
      <w:r w:rsidRPr="23051913">
        <w:rPr>
          <w:rFonts w:eastAsia="Times New Roman" w:cs="Arial"/>
        </w:rPr>
        <w:t>) representa a fase final de design e é o estágio mais próximo do produto funcional que será codificado. Conforme a literatura de UX/UI, ela se distingue por simular a aparência e o comportamento completo do sistema, incluindo design visual final (cores, fontes, animações, ícones) e interações complexas (Preece, Sharp, &amp; Rogers, 2015).</w:t>
      </w:r>
    </w:p>
    <w:p w14:paraId="29299705" w14:textId="242EE439" w:rsidR="00282439" w:rsidRDefault="503C892E" w:rsidP="23051913">
      <w:pPr>
        <w:spacing w:after="120" w:line="360" w:lineRule="auto"/>
        <w:ind w:firstLine="709"/>
        <w:jc w:val="both"/>
        <w:rPr>
          <w:rFonts w:eastAsia="Times New Roman" w:cs="Arial"/>
        </w:rPr>
      </w:pPr>
      <w:r w:rsidRPr="23051913">
        <w:rPr>
          <w:rFonts w:eastAsia="Times New Roman" w:cs="Arial"/>
        </w:rPr>
        <w:t>Neste ponto, o foco não é mais validar a estrutura básica ou a navegação, mas sim refinar a experiência do usuário (UX) e a motivação, aspectos que são intrínsecos à missão do projeto</w:t>
      </w:r>
      <w:r w:rsidR="6F650366" w:rsidRPr="23051913">
        <w:rPr>
          <w:rFonts w:eastAsia="Times New Roman" w:cs="Arial"/>
        </w:rPr>
        <w:t>, os protótipos de alta definição se fazem presentes no Apêndice B</w:t>
      </w:r>
      <w:r w:rsidRPr="23051913">
        <w:rPr>
          <w:rFonts w:eastAsia="Times New Roman" w:cs="Arial"/>
        </w:rPr>
        <w:t>.</w:t>
      </w:r>
    </w:p>
    <w:p w14:paraId="1EE45143" w14:textId="44479878" w:rsidR="00282439" w:rsidRPr="00A44795" w:rsidRDefault="007C560E" w:rsidP="002765FB">
      <w:pPr>
        <w:pStyle w:val="Ttulo2"/>
        <w:spacing w:after="240"/>
        <w:rPr>
          <w:rFonts w:ascii="Arial" w:eastAsia="Arial" w:hAnsi="Arial" w:cs="Arial"/>
          <w:b/>
          <w:bCs/>
          <w:color w:val="auto"/>
          <w:sz w:val="28"/>
          <w:szCs w:val="28"/>
        </w:rPr>
      </w:pPr>
      <w:bookmarkStart w:id="18" w:name="_Toc215257656"/>
      <w:r w:rsidRPr="23051913">
        <w:rPr>
          <w:rFonts w:ascii="Arial" w:eastAsia="Arial" w:hAnsi="Arial" w:cs="Arial"/>
          <w:b/>
          <w:bCs/>
          <w:color w:val="auto"/>
          <w:sz w:val="28"/>
          <w:szCs w:val="28"/>
        </w:rPr>
        <w:t>2.</w:t>
      </w:r>
      <w:r w:rsidR="0449D8AB" w:rsidRPr="23051913">
        <w:rPr>
          <w:rFonts w:ascii="Arial" w:eastAsia="Arial" w:hAnsi="Arial" w:cs="Arial"/>
          <w:b/>
          <w:bCs/>
          <w:color w:val="auto"/>
          <w:sz w:val="28"/>
          <w:szCs w:val="28"/>
        </w:rPr>
        <w:t>3</w:t>
      </w:r>
      <w:r w:rsidRPr="23051913">
        <w:rPr>
          <w:rFonts w:ascii="Arial" w:eastAsia="Arial" w:hAnsi="Arial" w:cs="Arial"/>
          <w:b/>
          <w:bCs/>
          <w:color w:val="auto"/>
          <w:sz w:val="28"/>
          <w:szCs w:val="28"/>
        </w:rPr>
        <w:t xml:space="preserve"> Diagramas UML</w:t>
      </w:r>
      <w:bookmarkEnd w:id="18"/>
    </w:p>
    <w:p w14:paraId="66947827" w14:textId="50286B46" w:rsidR="00EE692E" w:rsidRPr="00F81D60" w:rsidRDefault="00EE692E" w:rsidP="23051913">
      <w:pPr>
        <w:spacing w:after="120" w:line="360" w:lineRule="auto"/>
        <w:ind w:firstLine="709"/>
        <w:jc w:val="both"/>
        <w:rPr>
          <w:rFonts w:eastAsia="Times New Roman" w:cs="Arial"/>
        </w:rPr>
      </w:pPr>
      <w:r w:rsidRPr="23051913">
        <w:rPr>
          <w:rFonts w:eastAsia="Times New Roman" w:cs="Arial"/>
        </w:rPr>
        <w:t xml:space="preserve">A UML </w:t>
      </w:r>
      <w:r w:rsidR="0095602E" w:rsidRPr="23051913">
        <w:rPr>
          <w:rFonts w:eastAsia="Times New Roman" w:cs="Arial"/>
        </w:rPr>
        <w:t>(</w:t>
      </w:r>
      <w:proofErr w:type="spellStart"/>
      <w:r w:rsidR="0095602E" w:rsidRPr="23051913">
        <w:rPr>
          <w:rFonts w:eastAsia="Times New Roman" w:cs="Arial"/>
        </w:rPr>
        <w:t>Unified</w:t>
      </w:r>
      <w:proofErr w:type="spellEnd"/>
      <w:r w:rsidR="00D372D5" w:rsidRPr="23051913">
        <w:rPr>
          <w:rFonts w:eastAsia="Times New Roman" w:cs="Arial"/>
        </w:rPr>
        <w:t xml:space="preserve"> </w:t>
      </w:r>
      <w:proofErr w:type="spellStart"/>
      <w:r w:rsidR="00D372D5" w:rsidRPr="23051913">
        <w:rPr>
          <w:rFonts w:eastAsia="Times New Roman" w:cs="Arial"/>
        </w:rPr>
        <w:t>Modeling</w:t>
      </w:r>
      <w:proofErr w:type="spellEnd"/>
      <w:r w:rsidR="00D372D5" w:rsidRPr="23051913">
        <w:rPr>
          <w:rFonts w:eastAsia="Times New Roman" w:cs="Arial"/>
        </w:rPr>
        <w:t xml:space="preserve"> </w:t>
      </w:r>
      <w:proofErr w:type="spellStart"/>
      <w:r w:rsidR="00D372D5" w:rsidRPr="23051913">
        <w:rPr>
          <w:rFonts w:eastAsia="Times New Roman" w:cs="Arial"/>
        </w:rPr>
        <w:t>Language</w:t>
      </w:r>
      <w:proofErr w:type="spellEnd"/>
      <w:r w:rsidR="00F81D60" w:rsidRPr="23051913">
        <w:rPr>
          <w:rFonts w:eastAsia="Times New Roman" w:cs="Arial"/>
        </w:rPr>
        <w:t xml:space="preserve"> (Linguagem de Modelagem Unificada</w:t>
      </w:r>
      <w:r w:rsidR="0095602E" w:rsidRPr="23051913">
        <w:rPr>
          <w:rFonts w:eastAsia="Times New Roman" w:cs="Arial"/>
        </w:rPr>
        <w:t>)),</w:t>
      </w:r>
      <w:r w:rsidRPr="23051913">
        <w:rPr>
          <w:rFonts w:eastAsia="Times New Roman" w:cs="Arial"/>
        </w:rPr>
        <w:t xml:space="preserve"> conforme define Guedes (2011), não é apenas uma notação, mas uma linguagem completa que auxilia engenheiros de software na definição de características vitais do sistema, englobando seus requisitos, comportamento, </w:t>
      </w:r>
      <w:r w:rsidRPr="23051913">
        <w:rPr>
          <w:rFonts w:eastAsia="Times New Roman" w:cs="Arial"/>
        </w:rPr>
        <w:lastRenderedPageBreak/>
        <w:t>estrutura lógica, dinâmica de processos e, até mesmo, suas necessidades físicas de implementação.</w:t>
      </w:r>
    </w:p>
    <w:p w14:paraId="68D269D9" w14:textId="3D2FB595" w:rsidR="00EE692E" w:rsidRPr="00F81D60" w:rsidRDefault="00EE692E" w:rsidP="23051913">
      <w:pPr>
        <w:spacing w:after="120" w:line="360" w:lineRule="auto"/>
        <w:ind w:firstLine="709"/>
        <w:jc w:val="both"/>
        <w:rPr>
          <w:rFonts w:eastAsia="Times New Roman" w:cs="Arial"/>
        </w:rPr>
      </w:pPr>
      <w:r w:rsidRPr="23051913">
        <w:rPr>
          <w:rFonts w:eastAsia="Times New Roman" w:cs="Arial"/>
        </w:rPr>
        <w:t xml:space="preserve">A importância de aplicar diagramas UML ao </w:t>
      </w:r>
      <w:r w:rsidR="009E75D5" w:rsidRPr="23051913">
        <w:rPr>
          <w:rFonts w:eastAsia="Times New Roman" w:cs="Arial"/>
        </w:rPr>
        <w:t>MCS</w:t>
      </w:r>
      <w:r w:rsidRPr="23051913">
        <w:rPr>
          <w:rFonts w:eastAsia="Times New Roman" w:cs="Arial"/>
        </w:rPr>
        <w:t xml:space="preserve"> é comparável à de se possuir um projeto arquitetônico antes da construção de um edifício (Guedes, 2011).</w:t>
      </w:r>
    </w:p>
    <w:p w14:paraId="37F7EDFA" w14:textId="5398768F" w:rsidR="00EE692E" w:rsidRPr="00F81D60" w:rsidRDefault="00EE692E" w:rsidP="23051913">
      <w:pPr>
        <w:spacing w:after="120" w:line="360" w:lineRule="auto"/>
        <w:ind w:firstLine="709"/>
        <w:jc w:val="both"/>
        <w:rPr>
          <w:rFonts w:eastAsia="Times New Roman" w:cs="Arial"/>
        </w:rPr>
      </w:pPr>
      <w:r w:rsidRPr="23051913">
        <w:rPr>
          <w:rFonts w:eastAsia="Times New Roman" w:cs="Arial"/>
        </w:rPr>
        <w:t xml:space="preserve">Assim como uma construção exige cálculos precisos, estimativas de custo, prazos e materiais, o desenvolvimento do </w:t>
      </w:r>
      <w:r w:rsidR="009E75D5" w:rsidRPr="23051913">
        <w:rPr>
          <w:rFonts w:eastAsia="Times New Roman" w:cs="Arial"/>
        </w:rPr>
        <w:t>MCS</w:t>
      </w:r>
      <w:r w:rsidRPr="23051913">
        <w:rPr>
          <w:rFonts w:eastAsia="Times New Roman" w:cs="Arial"/>
        </w:rPr>
        <w:t xml:space="preserve"> demanda uma documentação detalhada e exata.</w:t>
      </w:r>
    </w:p>
    <w:p w14:paraId="3D7163F7" w14:textId="1CF84961" w:rsidR="00EE692E" w:rsidRPr="00F81D60" w:rsidRDefault="00EE692E" w:rsidP="23051913">
      <w:pPr>
        <w:spacing w:after="120" w:line="360" w:lineRule="auto"/>
        <w:ind w:firstLine="709"/>
        <w:jc w:val="both"/>
        <w:rPr>
          <w:rFonts w:eastAsia="Times New Roman" w:cs="Arial"/>
        </w:rPr>
      </w:pPr>
      <w:r w:rsidRPr="23051913">
        <w:rPr>
          <w:rFonts w:eastAsia="Times New Roman" w:cs="Arial"/>
        </w:rPr>
        <w:t>Garantia de Manutenibilidade: Uma documentação UML detalhada</w:t>
      </w:r>
      <w:r w:rsidR="002028EF" w:rsidRPr="23051913">
        <w:rPr>
          <w:rFonts w:eastAsia="Times New Roman" w:cs="Arial"/>
        </w:rPr>
        <w:t xml:space="preserve">, </w:t>
      </w:r>
      <w:r w:rsidRPr="23051913">
        <w:rPr>
          <w:rFonts w:eastAsia="Times New Roman" w:cs="Arial"/>
        </w:rPr>
        <w:t xml:space="preserve">como os Diagramas de Classes e Componentes permite que o sistema seja mantido com facilidade, rapidez e correção. Isso é crucial para o </w:t>
      </w:r>
      <w:r w:rsidR="00E11A76" w:rsidRPr="23051913">
        <w:rPr>
          <w:rFonts w:eastAsia="Times New Roman" w:cs="Arial"/>
        </w:rPr>
        <w:t>MCS</w:t>
      </w:r>
      <w:r w:rsidRPr="23051913">
        <w:rPr>
          <w:rFonts w:eastAsia="Times New Roman" w:cs="Arial"/>
        </w:rPr>
        <w:t xml:space="preserve">, pois as constantes atualizações de treinos e ajustes de feedback pelo </w:t>
      </w:r>
      <w:proofErr w:type="spellStart"/>
      <w:r w:rsidRPr="23051913">
        <w:rPr>
          <w:rFonts w:eastAsia="Times New Roman" w:cs="Arial"/>
        </w:rPr>
        <w:t>Personal</w:t>
      </w:r>
      <w:proofErr w:type="spellEnd"/>
      <w:r w:rsidRPr="23051913">
        <w:rPr>
          <w:rFonts w:eastAsia="Times New Roman" w:cs="Arial"/>
        </w:rPr>
        <w:t xml:space="preserve"> </w:t>
      </w:r>
      <w:proofErr w:type="spellStart"/>
      <w:r w:rsidRPr="23051913">
        <w:rPr>
          <w:rFonts w:eastAsia="Times New Roman" w:cs="Arial"/>
        </w:rPr>
        <w:t>Trainer</w:t>
      </w:r>
      <w:proofErr w:type="spellEnd"/>
      <w:r w:rsidRPr="23051913">
        <w:rPr>
          <w:rFonts w:eastAsia="Times New Roman" w:cs="Arial"/>
        </w:rPr>
        <w:t xml:space="preserve"> exigem um código flexível e sem introdução de novos erros ao corrigir ou aprimorar funcionalidades (Guedes, 2011).</w:t>
      </w:r>
    </w:p>
    <w:p w14:paraId="4214D3E5" w14:textId="77777777" w:rsidR="00EE692E" w:rsidRPr="00F81D60" w:rsidRDefault="00EE692E" w:rsidP="23051913">
      <w:pPr>
        <w:spacing w:after="120" w:line="360" w:lineRule="auto"/>
        <w:ind w:firstLine="709"/>
        <w:jc w:val="both"/>
        <w:rPr>
          <w:rFonts w:eastAsia="Times New Roman" w:cs="Arial"/>
        </w:rPr>
      </w:pPr>
      <w:r w:rsidRPr="23051913">
        <w:rPr>
          <w:rFonts w:eastAsia="Times New Roman" w:cs="Arial"/>
        </w:rPr>
        <w:t xml:space="preserve">Clareza Comportamental: Diagramas como o de Casos de Uso e o de Sequência garantem que a "ponte digital robusta" de comunicação entre Aluno e </w:t>
      </w:r>
      <w:proofErr w:type="spellStart"/>
      <w:r w:rsidRPr="23051913">
        <w:rPr>
          <w:rFonts w:eastAsia="Times New Roman" w:cs="Arial"/>
        </w:rPr>
        <w:t>Personal</w:t>
      </w:r>
      <w:proofErr w:type="spellEnd"/>
      <w:r w:rsidRPr="23051913">
        <w:rPr>
          <w:rFonts w:eastAsia="Times New Roman" w:cs="Arial"/>
        </w:rPr>
        <w:t xml:space="preserve"> </w:t>
      </w:r>
      <w:proofErr w:type="spellStart"/>
      <w:r w:rsidRPr="23051913">
        <w:rPr>
          <w:rFonts w:eastAsia="Times New Roman" w:cs="Arial"/>
        </w:rPr>
        <w:t>Trainer</w:t>
      </w:r>
      <w:proofErr w:type="spellEnd"/>
      <w:r w:rsidRPr="23051913">
        <w:rPr>
          <w:rFonts w:eastAsia="Times New Roman" w:cs="Arial"/>
        </w:rPr>
        <w:t xml:space="preserve"> seja implementada exatamente como concebida. Isso mitiga o risco de desapontamento do usuário causado por uma funcionalidade mal interpretada (Turine e Masiero, 1996).</w:t>
      </w:r>
    </w:p>
    <w:p w14:paraId="3411D7E0" w14:textId="6C3C6CD0" w:rsidR="00EE692E" w:rsidRPr="00F81D60" w:rsidRDefault="00EE692E" w:rsidP="23051913">
      <w:pPr>
        <w:spacing w:after="120" w:line="360" w:lineRule="auto"/>
        <w:ind w:firstLine="709"/>
        <w:jc w:val="both"/>
        <w:rPr>
          <w:rFonts w:eastAsia="Times New Roman" w:cs="Arial"/>
        </w:rPr>
      </w:pPr>
      <w:r w:rsidRPr="23051913">
        <w:rPr>
          <w:rFonts w:eastAsia="Times New Roman" w:cs="Arial"/>
        </w:rPr>
        <w:t xml:space="preserve">Representação Visual da Arquitetura: A UML oferece uma representação visual clara de como os componentes de personalização de treino, registro de performance e comunicação em chat se interligam. Isso alinha a equipe de desenvolvimento com a visão estratégica de negócios do </w:t>
      </w:r>
      <w:r w:rsidR="00AD70E8" w:rsidRPr="23051913">
        <w:rPr>
          <w:rFonts w:eastAsia="Times New Roman" w:cs="Arial"/>
        </w:rPr>
        <w:t>MCS</w:t>
      </w:r>
      <w:r w:rsidRPr="23051913">
        <w:rPr>
          <w:rFonts w:eastAsia="Times New Roman" w:cs="Arial"/>
        </w:rPr>
        <w:t>: transformar a relação Aluno</w:t>
      </w:r>
      <w:r w:rsidR="00840B59" w:rsidRPr="23051913">
        <w:rPr>
          <w:rFonts w:eastAsia="Times New Roman" w:cs="Arial"/>
        </w:rPr>
        <w:t>-</w:t>
      </w:r>
      <w:proofErr w:type="spellStart"/>
      <w:r w:rsidR="00D17830" w:rsidRPr="23051913">
        <w:rPr>
          <w:rFonts w:eastAsia="Times New Roman" w:cs="Arial"/>
        </w:rPr>
        <w:t>Personal</w:t>
      </w:r>
      <w:proofErr w:type="spellEnd"/>
      <w:r w:rsidR="00D17830" w:rsidRPr="23051913">
        <w:rPr>
          <w:rFonts w:eastAsia="Times New Roman" w:cs="Arial"/>
        </w:rPr>
        <w:t xml:space="preserve"> </w:t>
      </w:r>
      <w:proofErr w:type="spellStart"/>
      <w:r w:rsidR="00D17830" w:rsidRPr="23051913">
        <w:rPr>
          <w:rFonts w:eastAsia="Times New Roman" w:cs="Arial"/>
        </w:rPr>
        <w:t>Trainer</w:t>
      </w:r>
      <w:proofErr w:type="spellEnd"/>
      <w:r w:rsidRPr="23051913">
        <w:rPr>
          <w:rFonts w:eastAsia="Times New Roman" w:cs="Arial"/>
        </w:rPr>
        <w:t xml:space="preserve"> para aumentar a retenção.</w:t>
      </w:r>
    </w:p>
    <w:p w14:paraId="18DC0DD0" w14:textId="0B405DEF" w:rsidR="00386CA1" w:rsidRDefault="00EE692E" w:rsidP="000C35BA">
      <w:pPr>
        <w:spacing w:after="120" w:line="360" w:lineRule="auto"/>
        <w:ind w:firstLine="709"/>
        <w:jc w:val="both"/>
        <w:rPr>
          <w:rFonts w:cs="Arial"/>
        </w:rPr>
      </w:pPr>
      <w:r w:rsidRPr="23051913">
        <w:rPr>
          <w:rFonts w:eastAsia="Times New Roman" w:cs="Arial"/>
        </w:rPr>
        <w:t xml:space="preserve">No desenvolvimento do </w:t>
      </w:r>
      <w:r w:rsidR="00B845D0" w:rsidRPr="23051913">
        <w:rPr>
          <w:rFonts w:eastAsia="Times New Roman" w:cs="Arial"/>
        </w:rPr>
        <w:t>MCS</w:t>
      </w:r>
      <w:r w:rsidRPr="23051913">
        <w:rPr>
          <w:rFonts w:eastAsia="Times New Roman" w:cs="Arial"/>
        </w:rPr>
        <w:t>, a UML foi empregada para modelar o fluxo dinâmico de interações, assegurando que a estrutura do software seja robusta o suficiente para suportar o volume de dados e a comunicação em tempo real necessários para combater a alta taxa de evasão no setor fitness. Os principais diagramas utilizados focaram em capturar o escopo funcional e a estrutura de dados do sistema.</w:t>
      </w:r>
    </w:p>
    <w:p w14:paraId="2D828642" w14:textId="6C176792" w:rsidR="00386CA1" w:rsidRPr="00D36A2A" w:rsidRDefault="00386CA1" w:rsidP="002765FB">
      <w:pPr>
        <w:pStyle w:val="Ttulo3"/>
        <w:spacing w:after="240"/>
        <w:rPr>
          <w:rFonts w:ascii="Arial" w:eastAsia="Arial" w:hAnsi="Arial" w:cs="Arial"/>
          <w:b/>
          <w:bCs/>
          <w:color w:val="auto"/>
          <w:sz w:val="28"/>
          <w:szCs w:val="28"/>
        </w:rPr>
      </w:pPr>
      <w:bookmarkStart w:id="19" w:name="_Toc215257657"/>
      <w:r w:rsidRPr="23051913">
        <w:rPr>
          <w:rFonts w:ascii="Arial" w:eastAsia="Arial" w:hAnsi="Arial" w:cs="Arial"/>
          <w:b/>
          <w:bCs/>
          <w:color w:val="auto"/>
          <w:sz w:val="28"/>
          <w:szCs w:val="28"/>
        </w:rPr>
        <w:lastRenderedPageBreak/>
        <w:t>2.</w:t>
      </w:r>
      <w:r w:rsidR="4262F945" w:rsidRPr="23051913">
        <w:rPr>
          <w:rFonts w:ascii="Arial" w:eastAsia="Arial" w:hAnsi="Arial" w:cs="Arial"/>
          <w:b/>
          <w:bCs/>
          <w:color w:val="auto"/>
          <w:sz w:val="28"/>
          <w:szCs w:val="28"/>
        </w:rPr>
        <w:t>3</w:t>
      </w:r>
      <w:r w:rsidRPr="23051913">
        <w:rPr>
          <w:rFonts w:ascii="Arial" w:eastAsia="Arial" w:hAnsi="Arial" w:cs="Arial"/>
          <w:b/>
          <w:bCs/>
          <w:color w:val="auto"/>
          <w:sz w:val="28"/>
          <w:szCs w:val="28"/>
        </w:rPr>
        <w:t>.1 Casos de Uso</w:t>
      </w:r>
      <w:bookmarkEnd w:id="19"/>
    </w:p>
    <w:p w14:paraId="64918968" w14:textId="4DA77CE5" w:rsidR="00183362" w:rsidRPr="00183362" w:rsidRDefault="00183362" w:rsidP="23051913">
      <w:pPr>
        <w:spacing w:after="120" w:line="360" w:lineRule="auto"/>
        <w:ind w:firstLine="709"/>
        <w:jc w:val="both"/>
        <w:rPr>
          <w:rFonts w:eastAsia="Times New Roman" w:cs="Arial"/>
        </w:rPr>
      </w:pPr>
      <w:r w:rsidRPr="23051913">
        <w:rPr>
          <w:rFonts w:eastAsia="Times New Roman" w:cs="Arial"/>
        </w:rPr>
        <w:t xml:space="preserve">O Diagrama de Casos de Uso é o primeiro diagrama estrutural da Linguagem de Modelagem Unificada (UML) e é crucial para o projeto </w:t>
      </w:r>
      <w:r w:rsidR="004503EA" w:rsidRPr="23051913">
        <w:rPr>
          <w:rFonts w:eastAsia="Times New Roman" w:cs="Arial"/>
        </w:rPr>
        <w:t>MCS</w:t>
      </w:r>
      <w:r w:rsidRPr="23051913">
        <w:rPr>
          <w:rFonts w:eastAsia="Times New Roman" w:cs="Arial"/>
        </w:rPr>
        <w:t>, pois define visualmente o escopo do sistema e suas interações com o mundo externo. Ele estabelece a visão comportamental do software, assegurando que todas as funcionalidades que visam combater a evasão e promover a fidelização estejam mapeadas desde o início.</w:t>
      </w:r>
    </w:p>
    <w:p w14:paraId="620D6B0E" w14:textId="473B8E5B" w:rsidR="00183362" w:rsidRDefault="008A4101" w:rsidP="23051913">
      <w:pPr>
        <w:spacing w:after="120" w:line="360" w:lineRule="auto"/>
        <w:ind w:firstLine="709"/>
        <w:jc w:val="both"/>
        <w:rPr>
          <w:rFonts w:eastAsia="Times New Roman" w:cs="Arial"/>
        </w:rPr>
      </w:pPr>
      <w:r w:rsidRPr="23051913">
        <w:rPr>
          <w:rFonts w:eastAsia="Times New Roman" w:cs="Arial"/>
        </w:rPr>
        <w:t>Segundo a literatura de Engenharia de Software, o Diagrama de Casos de Uso é essencial para garantir que o sistema entregue o valor de negócio esperado (Pressman, 2010). Para o MCS, isso significa assegurar que as funcionalidades de comunicação e monitoramento que combatem a evasão estejam representadas e sejam compreendidas por todas as partes interessadas.</w:t>
      </w:r>
    </w:p>
    <w:p w14:paraId="5042685E" w14:textId="059B62E7" w:rsidR="000752C0" w:rsidRDefault="00BD6C08" w:rsidP="23051913">
      <w:pPr>
        <w:spacing w:after="120" w:line="360" w:lineRule="auto"/>
        <w:ind w:firstLine="709"/>
        <w:jc w:val="both"/>
        <w:rPr>
          <w:rFonts w:eastAsia="Times New Roman" w:cs="Arial"/>
        </w:rPr>
      </w:pPr>
      <w:r w:rsidRPr="23051913">
        <w:rPr>
          <w:rFonts w:eastAsia="Times New Roman" w:cs="Arial"/>
        </w:rPr>
        <w:t>A correta aplicação desses elementos UML garante que a modelagem do MCS seja precisa, facilitando o entendimento de como o sistema irá transformar a experiência do aluno, movendo-o da desistência para a fidelização através da tecnologia.</w:t>
      </w:r>
    </w:p>
    <w:p w14:paraId="352DEFF7" w14:textId="49CD0539" w:rsidR="002D2567" w:rsidRPr="002D2567" w:rsidRDefault="002D2567" w:rsidP="23051913">
      <w:pPr>
        <w:spacing w:after="120" w:line="360" w:lineRule="auto"/>
        <w:ind w:firstLine="709"/>
        <w:jc w:val="both"/>
        <w:rPr>
          <w:rFonts w:eastAsia="Times New Roman" w:cs="Arial"/>
          <w:b/>
        </w:rPr>
      </w:pPr>
      <w:r>
        <w:rPr>
          <w:rFonts w:eastAsia="Times New Roman" w:cs="Arial"/>
          <w:b/>
        </w:rPr>
        <w:t>Imagem_01_Casos de Uso</w:t>
      </w:r>
    </w:p>
    <w:p w14:paraId="3B408BBC" w14:textId="16EAA491" w:rsidR="003F0C2A" w:rsidRPr="000226BF" w:rsidRDefault="002D2567" w:rsidP="000F492B">
      <w:r>
        <w:rPr>
          <w:noProof/>
        </w:rPr>
        <w:drawing>
          <wp:inline distT="0" distB="0" distL="0" distR="0" wp14:anchorId="16E4A1C8" wp14:editId="1998D330">
            <wp:extent cx="5397500" cy="33401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3340100"/>
                    </a:xfrm>
                    <a:prstGeom prst="rect">
                      <a:avLst/>
                    </a:prstGeom>
                    <a:noFill/>
                    <a:ln>
                      <a:noFill/>
                    </a:ln>
                  </pic:spPr>
                </pic:pic>
              </a:graphicData>
            </a:graphic>
          </wp:inline>
        </w:drawing>
      </w:r>
    </w:p>
    <w:p w14:paraId="073C5153" w14:textId="2BDDDD93" w:rsidR="00AB3D71" w:rsidRDefault="00AB3D71">
      <w:pPr>
        <w:spacing w:after="0" w:line="240" w:lineRule="auto"/>
        <w:rPr>
          <w:rFonts w:eastAsia="Arial" w:cs="Arial"/>
          <w:sz w:val="22"/>
        </w:rPr>
      </w:pPr>
    </w:p>
    <w:p w14:paraId="43F44325" w14:textId="0280A754" w:rsidR="000226BF" w:rsidRPr="000E3AB5" w:rsidRDefault="453C1088" w:rsidP="000E3AB5">
      <w:pPr>
        <w:spacing w:after="120" w:line="360" w:lineRule="auto"/>
        <w:jc w:val="both"/>
        <w:rPr>
          <w:rFonts w:eastAsia="Times New Roman" w:cs="Arial"/>
        </w:rPr>
      </w:pPr>
      <w:r w:rsidRPr="000E3AB5">
        <w:rPr>
          <w:rFonts w:eastAsia="Times New Roman" w:cs="Arial"/>
          <w:b/>
          <w:bCs/>
        </w:rPr>
        <w:lastRenderedPageBreak/>
        <w:t>Fonte:</w:t>
      </w:r>
      <w:r w:rsidRPr="000E3AB5">
        <w:rPr>
          <w:rFonts w:eastAsia="Times New Roman" w:cs="Arial"/>
        </w:rPr>
        <w:t xml:space="preserve"> Desenvolvido pela Equipe_03</w:t>
      </w:r>
    </w:p>
    <w:p w14:paraId="1CA0021B" w14:textId="7914BF73" w:rsidR="002D2567" w:rsidRPr="002D2567" w:rsidRDefault="002D2567" w:rsidP="002D2567">
      <w:pPr>
        <w:rPr>
          <w:b/>
        </w:rPr>
      </w:pPr>
      <w:r>
        <w:rPr>
          <w:b/>
        </w:rPr>
        <w:t>Imagem_02_Casos de Uso</w:t>
      </w:r>
    </w:p>
    <w:p w14:paraId="2B5C3FA1" w14:textId="75EF9284" w:rsidR="002D2567" w:rsidRDefault="002D2567" w:rsidP="002D2567">
      <w:r>
        <w:rPr>
          <w:noProof/>
        </w:rPr>
        <w:drawing>
          <wp:inline distT="0" distB="0" distL="0" distR="0" wp14:anchorId="50A5C4EA" wp14:editId="1835A412">
            <wp:extent cx="5397500" cy="286385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7500" cy="2863850"/>
                    </a:xfrm>
                    <a:prstGeom prst="rect">
                      <a:avLst/>
                    </a:prstGeom>
                    <a:noFill/>
                    <a:ln>
                      <a:noFill/>
                    </a:ln>
                  </pic:spPr>
                </pic:pic>
              </a:graphicData>
            </a:graphic>
          </wp:inline>
        </w:drawing>
      </w:r>
    </w:p>
    <w:p w14:paraId="5405C617" w14:textId="77777777" w:rsidR="002D2567" w:rsidRPr="000E3AB5" w:rsidRDefault="002D2567" w:rsidP="000E3AB5">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02D4D575" w14:textId="74AA04DE" w:rsidR="002D2567" w:rsidRDefault="002D2567" w:rsidP="002D2567">
      <w:pPr>
        <w:rPr>
          <w:b/>
        </w:rPr>
      </w:pPr>
      <w:r>
        <w:rPr>
          <w:b/>
        </w:rPr>
        <w:t>Imagem_03_Casos de Uso</w:t>
      </w:r>
    </w:p>
    <w:p w14:paraId="055CBAA4" w14:textId="3ECFD5B3" w:rsidR="002D2567" w:rsidRDefault="002D2567" w:rsidP="002D2567">
      <w:pPr>
        <w:rPr>
          <w:b/>
          <w:noProof/>
        </w:rPr>
      </w:pPr>
      <w:r>
        <w:rPr>
          <w:b/>
          <w:noProof/>
        </w:rPr>
        <w:drawing>
          <wp:inline distT="0" distB="0" distL="0" distR="0" wp14:anchorId="4645FC55" wp14:editId="05EE2D96">
            <wp:extent cx="5397500" cy="360045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7500" cy="3600450"/>
                    </a:xfrm>
                    <a:prstGeom prst="rect">
                      <a:avLst/>
                    </a:prstGeom>
                    <a:noFill/>
                    <a:ln>
                      <a:noFill/>
                    </a:ln>
                  </pic:spPr>
                </pic:pic>
              </a:graphicData>
            </a:graphic>
          </wp:inline>
        </w:drawing>
      </w:r>
    </w:p>
    <w:p w14:paraId="4950DBEF" w14:textId="77777777" w:rsidR="002D2567" w:rsidRPr="000E3AB5" w:rsidRDefault="002D2567" w:rsidP="000E3AB5">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6EBD7762" w14:textId="5154632F" w:rsidR="002D2567" w:rsidRPr="002D2567" w:rsidRDefault="002D2567" w:rsidP="002D2567">
      <w:pPr>
        <w:pStyle w:val="Ttulo1"/>
        <w:rPr>
          <w:rFonts w:eastAsiaTheme="minorEastAsia" w:cstheme="minorBidi"/>
          <w:b w:val="0"/>
          <w:sz w:val="24"/>
        </w:rPr>
      </w:pPr>
    </w:p>
    <w:p w14:paraId="1A3D7B58" w14:textId="5F67232C" w:rsidR="00BF3CE8" w:rsidRPr="002765FB" w:rsidRDefault="0073332C" w:rsidP="002765FB">
      <w:pPr>
        <w:pStyle w:val="Ttulo3"/>
        <w:spacing w:after="240"/>
        <w:rPr>
          <w:rFonts w:ascii="Arial" w:eastAsia="Arial" w:hAnsi="Arial" w:cs="Arial"/>
          <w:b/>
          <w:bCs/>
          <w:color w:val="auto"/>
          <w:sz w:val="28"/>
          <w:szCs w:val="28"/>
        </w:rPr>
      </w:pPr>
      <w:bookmarkStart w:id="20" w:name="_Toc215257658"/>
      <w:r w:rsidRPr="23051913">
        <w:rPr>
          <w:rFonts w:ascii="Arial" w:eastAsia="Arial" w:hAnsi="Arial" w:cs="Arial"/>
          <w:b/>
          <w:bCs/>
          <w:color w:val="auto"/>
          <w:sz w:val="28"/>
          <w:szCs w:val="28"/>
        </w:rPr>
        <w:lastRenderedPageBreak/>
        <w:t>2.</w:t>
      </w:r>
      <w:r w:rsidR="7678AEB2" w:rsidRPr="23051913">
        <w:rPr>
          <w:rFonts w:ascii="Arial" w:eastAsia="Arial" w:hAnsi="Arial" w:cs="Arial"/>
          <w:b/>
          <w:bCs/>
          <w:color w:val="auto"/>
          <w:sz w:val="28"/>
          <w:szCs w:val="28"/>
        </w:rPr>
        <w:t>3</w:t>
      </w:r>
      <w:r w:rsidRPr="23051913">
        <w:rPr>
          <w:rFonts w:ascii="Arial" w:eastAsia="Arial" w:hAnsi="Arial" w:cs="Arial"/>
          <w:b/>
          <w:bCs/>
          <w:color w:val="auto"/>
          <w:sz w:val="28"/>
          <w:szCs w:val="28"/>
        </w:rPr>
        <w:t>.2 Classes</w:t>
      </w:r>
      <w:bookmarkEnd w:id="20"/>
      <w:r w:rsidR="003B24C3" w:rsidRPr="23051913">
        <w:rPr>
          <w:rFonts w:ascii="Arial" w:eastAsia="Arial" w:hAnsi="Arial" w:cs="Arial"/>
          <w:b/>
          <w:bCs/>
          <w:color w:val="auto"/>
          <w:sz w:val="28"/>
          <w:szCs w:val="28"/>
        </w:rPr>
        <w:t xml:space="preserve"> </w:t>
      </w:r>
    </w:p>
    <w:p w14:paraId="7D387AD6" w14:textId="221D64AC" w:rsidR="003B24C3" w:rsidRPr="003B24C3" w:rsidRDefault="003B24C3" w:rsidP="23051913">
      <w:pPr>
        <w:spacing w:after="120" w:line="360" w:lineRule="auto"/>
        <w:ind w:firstLine="709"/>
        <w:jc w:val="both"/>
        <w:rPr>
          <w:rFonts w:eastAsia="Times New Roman" w:cs="Arial"/>
        </w:rPr>
      </w:pPr>
      <w:r w:rsidRPr="23051913">
        <w:rPr>
          <w:rFonts w:eastAsia="Times New Roman" w:cs="Arial"/>
        </w:rPr>
        <w:t xml:space="preserve">Diagrama de Classes é, na UML, o principal artefato para representar a estrutura estática e lógica do </w:t>
      </w:r>
      <w:r w:rsidR="00123D12" w:rsidRPr="23051913">
        <w:rPr>
          <w:rFonts w:eastAsia="Times New Roman" w:cs="Arial"/>
        </w:rPr>
        <w:t>MCS</w:t>
      </w:r>
      <w:r w:rsidRPr="23051913">
        <w:rPr>
          <w:rFonts w:eastAsia="Times New Roman" w:cs="Arial"/>
        </w:rPr>
        <w:t xml:space="preserve">. Ele serve como o </w:t>
      </w:r>
      <w:proofErr w:type="spellStart"/>
      <w:r w:rsidRPr="23051913">
        <w:rPr>
          <w:rFonts w:eastAsia="Times New Roman" w:cs="Arial"/>
        </w:rPr>
        <w:t>blueprint</w:t>
      </w:r>
      <w:proofErr w:type="spellEnd"/>
      <w:r w:rsidRPr="23051913">
        <w:rPr>
          <w:rFonts w:eastAsia="Times New Roman" w:cs="Arial"/>
        </w:rPr>
        <w:t xml:space="preserve"> de código do sistema, detalhando as classes, seus atributos (dados que armazenam), operações (funcionalidades que executam) e, crucialmente, os relacionamentos entre elas.</w:t>
      </w:r>
    </w:p>
    <w:p w14:paraId="7ACD51F5" w14:textId="4A58584D" w:rsidR="003B24C3" w:rsidRDefault="003B24C3" w:rsidP="23051913">
      <w:pPr>
        <w:spacing w:after="120" w:line="360" w:lineRule="auto"/>
        <w:ind w:firstLine="709"/>
        <w:jc w:val="both"/>
        <w:rPr>
          <w:rFonts w:eastAsia="Times New Roman" w:cs="Arial"/>
        </w:rPr>
      </w:pPr>
      <w:r w:rsidRPr="23051913">
        <w:rPr>
          <w:rFonts w:eastAsia="Times New Roman" w:cs="Arial"/>
        </w:rPr>
        <w:t xml:space="preserve">Enquanto o Diagrama de Casos de Uso define o que o sistema faz, o Diagrama de Classes define como a informação está organizada para permitir essas ações, sendo fundamental para a implementação orientada a objetos (Pressman, 2010). No </w:t>
      </w:r>
      <w:r w:rsidR="00123D12" w:rsidRPr="23051913">
        <w:rPr>
          <w:rFonts w:eastAsia="Times New Roman" w:cs="Arial"/>
        </w:rPr>
        <w:t>MCS</w:t>
      </w:r>
      <w:r w:rsidRPr="23051913">
        <w:rPr>
          <w:rFonts w:eastAsia="Times New Roman" w:cs="Arial"/>
        </w:rPr>
        <w:t>, ele é o que garante a integridade e a personalização dos dados de treino, dois pilares para a fidelização.</w:t>
      </w:r>
    </w:p>
    <w:p w14:paraId="697ECBF1" w14:textId="6652908D" w:rsidR="00905B4E" w:rsidRPr="00905B4E" w:rsidRDefault="00123D12" w:rsidP="00905B4E">
      <w:pPr>
        <w:spacing w:after="120" w:line="360" w:lineRule="auto"/>
        <w:ind w:firstLine="709"/>
        <w:jc w:val="both"/>
        <w:rPr>
          <w:rFonts w:eastAsia="Times New Roman" w:cs="Arial"/>
        </w:rPr>
      </w:pPr>
      <w:r w:rsidRPr="23051913">
        <w:rPr>
          <w:rFonts w:eastAsia="Times New Roman" w:cs="Arial"/>
        </w:rPr>
        <w:t>O Diagrama de Classes do MCS atua como uma linguagem precisa que garante a manutenibilidade (Guedes, 2011) e a escalabilidade (RNF-D02) do sistema. Ao definir claramente as entidades e suas interdependências, ele fornece o mapa exato para a implementação do software, assegurando que o</w:t>
      </w:r>
      <w:r w:rsidR="000226BF" w:rsidRPr="23051913">
        <w:rPr>
          <w:rFonts w:eastAsia="Times New Roman" w:cs="Arial"/>
        </w:rPr>
        <w:t xml:space="preserve"> </w:t>
      </w:r>
      <w:r w:rsidRPr="23051913">
        <w:rPr>
          <w:rFonts w:eastAsia="Times New Roman" w:cs="Arial"/>
        </w:rPr>
        <w:t xml:space="preserve">código refletirá a lógica de negócio focada na retenção e </w:t>
      </w:r>
      <w:r w:rsidR="00112930" w:rsidRPr="23051913">
        <w:rPr>
          <w:rFonts w:eastAsia="Times New Roman" w:cs="Arial"/>
        </w:rPr>
        <w:t>personalização.</w:t>
      </w:r>
    </w:p>
    <w:p w14:paraId="69224B71" w14:textId="77777777" w:rsidR="00302A06" w:rsidRDefault="00302A06">
      <w:pPr>
        <w:rPr>
          <w:rFonts w:eastAsia="Times New Roman" w:cs="Arial"/>
          <w:noProof/>
          <w:kern w:val="0"/>
          <w14:ligatures w14:val="none"/>
        </w:rPr>
      </w:pPr>
      <w:r>
        <w:rPr>
          <w:rFonts w:eastAsia="Times New Roman" w:cs="Arial"/>
          <w:noProof/>
          <w:kern w:val="0"/>
          <w14:ligatures w14:val="none"/>
        </w:rPr>
        <w:br w:type="page"/>
      </w:r>
    </w:p>
    <w:p w14:paraId="49C1520B" w14:textId="4533925B" w:rsidR="00302A06" w:rsidRPr="00302A06" w:rsidRDefault="00302A06" w:rsidP="00302A06">
      <w:pPr>
        <w:rPr>
          <w:rFonts w:eastAsia="Times New Roman" w:cs="Arial"/>
          <w:noProof/>
          <w:kern w:val="0"/>
          <w14:ligatures w14:val="none"/>
        </w:rPr>
      </w:pPr>
      <w:r w:rsidRPr="00302A06">
        <w:rPr>
          <w:rFonts w:eastAsia="Times New Roman" w:cs="Arial"/>
          <w:b/>
          <w:bCs/>
          <w:noProof/>
          <w:kern w:val="0"/>
          <w14:ligatures w14:val="none"/>
        </w:rPr>
        <w:lastRenderedPageBreak/>
        <w:t>Imagem 04</w:t>
      </w:r>
      <w:r>
        <w:rPr>
          <w:rFonts w:eastAsia="Times New Roman" w:cs="Arial"/>
          <w:noProof/>
          <w:kern w:val="0"/>
          <w14:ligatures w14:val="none"/>
        </w:rPr>
        <w:t>_Classes_PanoramaGeral</w:t>
      </w:r>
    </w:p>
    <w:p w14:paraId="59B4B4E7" w14:textId="55A32E1E" w:rsidR="00302A06" w:rsidRPr="00302A06" w:rsidRDefault="00AA17CA" w:rsidP="00302A06">
      <w:pPr>
        <w:pStyle w:val="NormalWeb"/>
        <w:rPr>
          <w:rFonts w:ascii="Arial" w:hAnsi="Arial" w:cs="Arial"/>
        </w:rPr>
      </w:pPr>
      <w:r>
        <w:rPr>
          <w:rFonts w:ascii="Arial" w:hAnsi="Arial" w:cs="Arial"/>
          <w:noProof/>
        </w:rPr>
        <w:drawing>
          <wp:inline distT="0" distB="0" distL="0" distR="0" wp14:anchorId="3CEFAEB8" wp14:editId="1E6FCD63">
            <wp:extent cx="4610100" cy="7965229"/>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0175" cy="7999915"/>
                    </a:xfrm>
                    <a:prstGeom prst="rect">
                      <a:avLst/>
                    </a:prstGeom>
                    <a:noFill/>
                    <a:ln>
                      <a:noFill/>
                    </a:ln>
                  </pic:spPr>
                </pic:pic>
              </a:graphicData>
            </a:graphic>
          </wp:inline>
        </w:drawing>
      </w:r>
    </w:p>
    <w:p w14:paraId="69814E84" w14:textId="5DB58B00" w:rsidR="006533FA" w:rsidRDefault="2A3B23CA" w:rsidP="000E3AB5">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3644E7D6" w14:textId="29056A16" w:rsidR="00302A06" w:rsidRDefault="00E23E71" w:rsidP="000E3AB5">
      <w:pPr>
        <w:spacing w:after="120" w:line="360" w:lineRule="auto"/>
        <w:jc w:val="both"/>
        <w:rPr>
          <w:rFonts w:eastAsia="Times New Roman" w:cs="Arial"/>
        </w:rPr>
      </w:pPr>
      <w:r w:rsidRPr="00E23E71">
        <w:rPr>
          <w:rFonts w:eastAsia="Times New Roman" w:cs="Arial"/>
          <w:b/>
          <w:bCs/>
        </w:rPr>
        <w:lastRenderedPageBreak/>
        <w:t>Imagem 05</w:t>
      </w:r>
      <w:r>
        <w:rPr>
          <w:rFonts w:eastAsia="Times New Roman" w:cs="Arial"/>
        </w:rPr>
        <w:t>_Classes</w:t>
      </w:r>
    </w:p>
    <w:p w14:paraId="6C73C025" w14:textId="1862106C" w:rsidR="00E23E71" w:rsidRDefault="00EC2915" w:rsidP="000E3AB5">
      <w:pPr>
        <w:spacing w:after="120" w:line="360" w:lineRule="auto"/>
        <w:jc w:val="both"/>
        <w:rPr>
          <w:rFonts w:eastAsia="Times New Roman" w:cs="Arial"/>
        </w:rPr>
      </w:pPr>
      <w:r>
        <w:rPr>
          <w:rFonts w:eastAsia="Times New Roman" w:cs="Arial"/>
          <w:noProof/>
        </w:rPr>
        <w:drawing>
          <wp:inline distT="0" distB="0" distL="0" distR="0" wp14:anchorId="051CAD3F" wp14:editId="382EEB3B">
            <wp:extent cx="5391150" cy="295275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14:paraId="0A402C0F" w14:textId="4A4E05FA" w:rsidR="00E23E71" w:rsidRDefault="00E23E71" w:rsidP="000E3AB5">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3D450127" w14:textId="32D77033" w:rsidR="00EC2915" w:rsidRDefault="00EC2915" w:rsidP="00EC2915">
      <w:pPr>
        <w:spacing w:after="120" w:line="360" w:lineRule="auto"/>
        <w:jc w:val="both"/>
        <w:rPr>
          <w:rFonts w:eastAsia="Times New Roman" w:cs="Arial"/>
        </w:rPr>
      </w:pPr>
      <w:r w:rsidRPr="00E23E71">
        <w:rPr>
          <w:rFonts w:eastAsia="Times New Roman" w:cs="Arial"/>
          <w:b/>
          <w:bCs/>
        </w:rPr>
        <w:t>Imagem 0</w:t>
      </w:r>
      <w:r w:rsidR="00A073DB">
        <w:rPr>
          <w:rFonts w:eastAsia="Times New Roman" w:cs="Arial"/>
          <w:b/>
          <w:bCs/>
        </w:rPr>
        <w:t>6</w:t>
      </w:r>
      <w:r>
        <w:rPr>
          <w:rFonts w:eastAsia="Times New Roman" w:cs="Arial"/>
        </w:rPr>
        <w:t>_Classes</w:t>
      </w:r>
    </w:p>
    <w:p w14:paraId="368C056C" w14:textId="6A6AF5E3" w:rsidR="00EC2915" w:rsidRDefault="00A073DB" w:rsidP="000E3AB5">
      <w:pPr>
        <w:spacing w:after="120" w:line="360" w:lineRule="auto"/>
        <w:jc w:val="both"/>
        <w:rPr>
          <w:rFonts w:eastAsia="Times New Roman" w:cs="Arial"/>
        </w:rPr>
      </w:pPr>
      <w:r>
        <w:rPr>
          <w:rFonts w:eastAsia="Times New Roman" w:cs="Arial"/>
          <w:b/>
          <w:bCs/>
          <w:noProof/>
        </w:rPr>
        <w:drawing>
          <wp:inline distT="0" distB="0" distL="0" distR="0" wp14:anchorId="0266B6D6" wp14:editId="66D9FFB4">
            <wp:extent cx="5153025" cy="4251701"/>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8595" cy="4256296"/>
                    </a:xfrm>
                    <a:prstGeom prst="rect">
                      <a:avLst/>
                    </a:prstGeom>
                    <a:noFill/>
                    <a:ln>
                      <a:noFill/>
                    </a:ln>
                  </pic:spPr>
                </pic:pic>
              </a:graphicData>
            </a:graphic>
          </wp:inline>
        </w:drawing>
      </w:r>
    </w:p>
    <w:p w14:paraId="3FD179C3" w14:textId="6B516ABD" w:rsidR="00EC2915" w:rsidRDefault="00EC2915" w:rsidP="000E3AB5">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7BCA52DC" w14:textId="2C9EA4D8" w:rsidR="00EC2915" w:rsidRDefault="00EC2915" w:rsidP="00EC2915">
      <w:pPr>
        <w:spacing w:after="120" w:line="360" w:lineRule="auto"/>
        <w:jc w:val="both"/>
        <w:rPr>
          <w:rFonts w:eastAsia="Times New Roman" w:cs="Arial"/>
        </w:rPr>
      </w:pPr>
      <w:r w:rsidRPr="00E23E71">
        <w:rPr>
          <w:rFonts w:eastAsia="Times New Roman" w:cs="Arial"/>
          <w:b/>
          <w:bCs/>
        </w:rPr>
        <w:lastRenderedPageBreak/>
        <w:t>Imagem 0</w:t>
      </w:r>
      <w:r w:rsidR="00A073DB">
        <w:rPr>
          <w:rFonts w:eastAsia="Times New Roman" w:cs="Arial"/>
          <w:b/>
          <w:bCs/>
        </w:rPr>
        <w:t>7</w:t>
      </w:r>
      <w:r>
        <w:rPr>
          <w:rFonts w:eastAsia="Times New Roman" w:cs="Arial"/>
        </w:rPr>
        <w:t>_Classes</w:t>
      </w:r>
    </w:p>
    <w:p w14:paraId="1BD9A97A" w14:textId="0C0FC1B2" w:rsidR="00EC2915" w:rsidRDefault="006D4FB5" w:rsidP="00EC2915">
      <w:pPr>
        <w:spacing w:after="120" w:line="360" w:lineRule="auto"/>
        <w:jc w:val="both"/>
        <w:rPr>
          <w:rFonts w:eastAsia="Times New Roman" w:cs="Arial"/>
        </w:rPr>
      </w:pPr>
      <w:r>
        <w:rPr>
          <w:rFonts w:eastAsia="Times New Roman" w:cs="Arial"/>
          <w:noProof/>
        </w:rPr>
        <w:drawing>
          <wp:inline distT="0" distB="0" distL="0" distR="0" wp14:anchorId="53867605" wp14:editId="686A8C09">
            <wp:extent cx="5391150" cy="3514725"/>
            <wp:effectExtent l="0" t="0" r="0"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3514725"/>
                    </a:xfrm>
                    <a:prstGeom prst="rect">
                      <a:avLst/>
                    </a:prstGeom>
                    <a:noFill/>
                    <a:ln>
                      <a:noFill/>
                    </a:ln>
                  </pic:spPr>
                </pic:pic>
              </a:graphicData>
            </a:graphic>
          </wp:inline>
        </w:drawing>
      </w:r>
    </w:p>
    <w:p w14:paraId="08476200" w14:textId="77777777" w:rsidR="00EC2915" w:rsidRPr="000E3AB5" w:rsidRDefault="00EC2915" w:rsidP="00EC2915">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3F09F35F" w14:textId="77777777" w:rsidR="00EC2915" w:rsidRPr="000E3AB5" w:rsidRDefault="00EC2915" w:rsidP="000E3AB5">
      <w:pPr>
        <w:spacing w:after="120" w:line="360" w:lineRule="auto"/>
        <w:jc w:val="both"/>
        <w:rPr>
          <w:rFonts w:eastAsia="Times New Roman" w:cs="Arial"/>
        </w:rPr>
      </w:pPr>
    </w:p>
    <w:p w14:paraId="543C380B" w14:textId="38F32116" w:rsidR="00D35086" w:rsidRPr="009616BF" w:rsidRDefault="00B31F74" w:rsidP="23051913">
      <w:pPr>
        <w:pStyle w:val="Ttulo2"/>
        <w:spacing w:after="240"/>
        <w:rPr>
          <w:rFonts w:ascii="Arial" w:eastAsia="Arial" w:hAnsi="Arial" w:cs="Arial"/>
          <w:b/>
          <w:bCs/>
          <w:color w:val="auto"/>
          <w:sz w:val="28"/>
          <w:szCs w:val="28"/>
        </w:rPr>
      </w:pPr>
      <w:bookmarkStart w:id="21" w:name="_Toc215257659"/>
      <w:r w:rsidRPr="23051913">
        <w:rPr>
          <w:rFonts w:ascii="Arial" w:eastAsia="Arial" w:hAnsi="Arial" w:cs="Arial"/>
          <w:b/>
          <w:bCs/>
          <w:color w:val="auto"/>
          <w:sz w:val="28"/>
          <w:szCs w:val="28"/>
        </w:rPr>
        <w:t>2.</w:t>
      </w:r>
      <w:r w:rsidR="00DF4B68" w:rsidRPr="23051913">
        <w:rPr>
          <w:rFonts w:ascii="Arial" w:eastAsia="Arial" w:hAnsi="Arial" w:cs="Arial"/>
          <w:b/>
          <w:bCs/>
          <w:color w:val="auto"/>
          <w:sz w:val="28"/>
          <w:szCs w:val="28"/>
        </w:rPr>
        <w:t>4</w:t>
      </w:r>
      <w:r w:rsidRPr="23051913">
        <w:rPr>
          <w:rFonts w:ascii="Arial" w:eastAsia="Arial" w:hAnsi="Arial" w:cs="Arial"/>
          <w:b/>
          <w:bCs/>
          <w:color w:val="auto"/>
          <w:sz w:val="28"/>
          <w:szCs w:val="28"/>
        </w:rPr>
        <w:t xml:space="preserve"> Estudos de viabilidade</w:t>
      </w:r>
      <w:bookmarkEnd w:id="21"/>
    </w:p>
    <w:p w14:paraId="31251D77" w14:textId="131B5DE7" w:rsidR="00DB0E1D" w:rsidRDefault="00DB0E1D" w:rsidP="23051913">
      <w:pPr>
        <w:spacing w:after="120" w:line="360" w:lineRule="auto"/>
        <w:ind w:firstLine="709"/>
        <w:jc w:val="both"/>
        <w:rPr>
          <w:rFonts w:eastAsia="Times New Roman" w:cs="Arial"/>
        </w:rPr>
      </w:pPr>
      <w:r w:rsidRPr="23051913">
        <w:rPr>
          <w:rFonts w:eastAsia="Times New Roman" w:cs="Arial"/>
        </w:rPr>
        <w:t>O Estudo de Viabilidade é uma análise essencial e sistemática realizada no início de qualquer projeto para determinar sua viabilidade técnica, econômica e operacional. Baseado em princípios científicos de gestão de projetos e engenharia de software, este estudo funciona como um filtro para garantir que os recursos limitados sejam investidos em soluções que realmente têm potencial de sucesso (Pressman, 2010).</w:t>
      </w:r>
    </w:p>
    <w:p w14:paraId="4D28C623" w14:textId="6DD351E5" w:rsidR="00346E57" w:rsidRPr="00DB0E1D" w:rsidRDefault="00346E57" w:rsidP="23051913">
      <w:pPr>
        <w:spacing w:after="120" w:line="360" w:lineRule="auto"/>
        <w:ind w:firstLine="709"/>
        <w:jc w:val="both"/>
        <w:rPr>
          <w:rFonts w:eastAsia="Times New Roman" w:cs="Arial"/>
        </w:rPr>
      </w:pPr>
      <w:r w:rsidRPr="23051913">
        <w:rPr>
          <w:rFonts w:eastAsia="Times New Roman" w:cs="Arial"/>
        </w:rPr>
        <w:t>O Estudo de Viabilidade, ao fornecer uma análise fundamentada e quantificável, assegura que o desenvolvimento do projeto não seja apenas tecnicamente possível, mas que também seja uma decisão estratégica e financeiramente responsável.</w:t>
      </w:r>
    </w:p>
    <w:p w14:paraId="7621C777" w14:textId="3ECDD809" w:rsidR="00D35086" w:rsidRPr="0070794A" w:rsidRDefault="00B31F74" w:rsidP="002765FB">
      <w:pPr>
        <w:pStyle w:val="Ttulo3"/>
        <w:spacing w:after="240"/>
        <w:rPr>
          <w:rFonts w:ascii="Arial" w:eastAsia="Arial" w:hAnsi="Arial" w:cs="Arial"/>
          <w:b/>
          <w:bCs/>
          <w:color w:val="auto"/>
          <w:sz w:val="28"/>
          <w:szCs w:val="28"/>
        </w:rPr>
      </w:pPr>
      <w:bookmarkStart w:id="22" w:name="_Toc215257660"/>
      <w:r w:rsidRPr="23051913">
        <w:rPr>
          <w:rFonts w:ascii="Arial" w:eastAsia="Arial" w:hAnsi="Arial" w:cs="Arial"/>
          <w:b/>
          <w:bCs/>
          <w:color w:val="auto"/>
          <w:sz w:val="28"/>
          <w:szCs w:val="28"/>
        </w:rPr>
        <w:lastRenderedPageBreak/>
        <w:t>2.</w:t>
      </w:r>
      <w:r w:rsidR="00DF4B68" w:rsidRPr="23051913">
        <w:rPr>
          <w:rFonts w:ascii="Arial" w:eastAsia="Arial" w:hAnsi="Arial" w:cs="Arial"/>
          <w:b/>
          <w:bCs/>
          <w:color w:val="auto"/>
          <w:sz w:val="28"/>
          <w:szCs w:val="28"/>
        </w:rPr>
        <w:t>4.1</w:t>
      </w:r>
      <w:r w:rsidRPr="23051913">
        <w:rPr>
          <w:rFonts w:ascii="Arial" w:eastAsia="Arial" w:hAnsi="Arial" w:cs="Arial"/>
          <w:b/>
          <w:bCs/>
          <w:color w:val="auto"/>
          <w:sz w:val="28"/>
          <w:szCs w:val="28"/>
        </w:rPr>
        <w:t xml:space="preserve"> </w:t>
      </w:r>
      <w:r w:rsidR="005C447C" w:rsidRPr="23051913">
        <w:rPr>
          <w:rFonts w:ascii="Arial" w:eastAsia="Arial" w:hAnsi="Arial" w:cs="Arial"/>
          <w:b/>
          <w:bCs/>
          <w:color w:val="auto"/>
          <w:sz w:val="28"/>
          <w:szCs w:val="28"/>
        </w:rPr>
        <w:t>Técnica</w:t>
      </w:r>
      <w:bookmarkEnd w:id="22"/>
    </w:p>
    <w:p w14:paraId="2F8AB4AA" w14:textId="4F7F8365" w:rsidR="00D35086" w:rsidRDefault="00AC76D7" w:rsidP="23051913">
      <w:pPr>
        <w:spacing w:after="120" w:line="360" w:lineRule="auto"/>
        <w:ind w:firstLine="709"/>
        <w:jc w:val="both"/>
        <w:rPr>
          <w:rFonts w:eastAsia="Times New Roman" w:cs="Arial"/>
        </w:rPr>
      </w:pPr>
      <w:r w:rsidRPr="23051913">
        <w:rPr>
          <w:rFonts w:eastAsia="Times New Roman" w:cs="Arial"/>
        </w:rPr>
        <w:t>A viabilidade técnica avalia se a tecnologia necessária para construir o sistema está disponível, se a equipe possui o conhecimento técnico para usá-la e se o sistema pode ser integrado aos ambientes existentes (</w:t>
      </w:r>
      <w:proofErr w:type="spellStart"/>
      <w:r w:rsidRPr="23051913">
        <w:rPr>
          <w:rFonts w:eastAsia="Times New Roman" w:cs="Arial"/>
        </w:rPr>
        <w:t>Sommerville</w:t>
      </w:r>
      <w:proofErr w:type="spellEnd"/>
      <w:r w:rsidRPr="23051913">
        <w:rPr>
          <w:rFonts w:eastAsia="Times New Roman" w:cs="Arial"/>
        </w:rPr>
        <w:t>, 2011).</w:t>
      </w:r>
    </w:p>
    <w:p w14:paraId="6336305A" w14:textId="6E36E104" w:rsidR="00AC76D7" w:rsidRPr="004C455E" w:rsidRDefault="004C455E" w:rsidP="004C455E">
      <w:pPr>
        <w:spacing w:after="120" w:line="360" w:lineRule="auto"/>
        <w:jc w:val="both"/>
        <w:rPr>
          <w:rFonts w:eastAsia="Times New Roman" w:cs="Arial"/>
          <w:b/>
        </w:rPr>
      </w:pPr>
      <w:r w:rsidRPr="001E1F46">
        <w:rPr>
          <w:rFonts w:eastAsia="Times New Roman" w:cs="Arial"/>
          <w:b/>
        </w:rPr>
        <w:t>Imagem_0</w:t>
      </w:r>
      <w:r>
        <w:rPr>
          <w:rFonts w:eastAsia="Times New Roman" w:cs="Arial"/>
          <w:b/>
        </w:rPr>
        <w:t>5</w:t>
      </w:r>
      <w:r w:rsidRPr="001E1F46">
        <w:rPr>
          <w:rFonts w:eastAsia="Times New Roman" w:cs="Arial"/>
          <w:b/>
        </w:rPr>
        <w:t>_Estudo de Viabilidade</w:t>
      </w:r>
    </w:p>
    <w:p w14:paraId="4DB56C5F" w14:textId="30D0239A" w:rsidR="00327E5B" w:rsidRDefault="01447110" w:rsidP="23051913">
      <w:pPr>
        <w:spacing w:after="240" w:line="240" w:lineRule="auto"/>
      </w:pPr>
      <w:r>
        <w:rPr>
          <w:noProof/>
        </w:rPr>
        <w:drawing>
          <wp:inline distT="0" distB="0" distL="0" distR="0" wp14:anchorId="21F9AEAF" wp14:editId="779C51DC">
            <wp:extent cx="3864120" cy="1571196"/>
            <wp:effectExtent l="0" t="0" r="0" b="0"/>
            <wp:docPr id="15617582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58291" name=""/>
                    <pic:cNvPicPr/>
                  </pic:nvPicPr>
                  <pic:blipFill>
                    <a:blip r:embed="rId22">
                      <a:extLst>
                        <a:ext uri="{28A0092B-C50C-407E-A947-70E740481C1C}">
                          <a14:useLocalDpi xmlns:a14="http://schemas.microsoft.com/office/drawing/2010/main"/>
                        </a:ext>
                      </a:extLst>
                    </a:blip>
                    <a:stretch>
                      <a:fillRect/>
                    </a:stretch>
                  </pic:blipFill>
                  <pic:spPr>
                    <a:xfrm>
                      <a:off x="0" y="0"/>
                      <a:ext cx="3864120" cy="1571196"/>
                    </a:xfrm>
                    <a:prstGeom prst="rect">
                      <a:avLst/>
                    </a:prstGeom>
                  </pic:spPr>
                </pic:pic>
              </a:graphicData>
            </a:graphic>
          </wp:inline>
        </w:drawing>
      </w:r>
    </w:p>
    <w:p w14:paraId="09CB9492" w14:textId="63CBEDE9" w:rsidR="00AE6A9F" w:rsidRPr="000E3AB5" w:rsidRDefault="01447110" w:rsidP="000E3AB5">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10EC85A5" w14:textId="3D9D8411" w:rsidR="00AE6A9F" w:rsidRDefault="2B80D44A" w:rsidP="002765FB">
      <w:pPr>
        <w:pStyle w:val="Ttulo3"/>
        <w:spacing w:after="240"/>
        <w:rPr>
          <w:rFonts w:ascii="Arial" w:eastAsia="Arial" w:hAnsi="Arial" w:cs="Arial"/>
          <w:b/>
          <w:bCs/>
          <w:color w:val="auto"/>
          <w:sz w:val="28"/>
          <w:szCs w:val="28"/>
        </w:rPr>
      </w:pPr>
      <w:bookmarkStart w:id="23" w:name="_Toc215257661"/>
      <w:r w:rsidRPr="23051913">
        <w:rPr>
          <w:rFonts w:ascii="Arial" w:eastAsia="Arial" w:hAnsi="Arial" w:cs="Arial"/>
          <w:b/>
          <w:bCs/>
          <w:color w:val="auto"/>
          <w:sz w:val="28"/>
          <w:szCs w:val="28"/>
        </w:rPr>
        <w:t>2.4.2 Prazo</w:t>
      </w:r>
      <w:bookmarkEnd w:id="23"/>
    </w:p>
    <w:p w14:paraId="7D90E677" w14:textId="7C5B1276" w:rsidR="00AE6A9F" w:rsidRDefault="00AE6A9F" w:rsidP="23051913">
      <w:pPr>
        <w:spacing w:after="120" w:line="360" w:lineRule="auto"/>
        <w:ind w:firstLine="709"/>
        <w:jc w:val="both"/>
        <w:rPr>
          <w:rFonts w:eastAsia="Times New Roman" w:cs="Arial"/>
        </w:rPr>
      </w:pPr>
      <w:r w:rsidRPr="23051913">
        <w:rPr>
          <w:rFonts w:eastAsia="Times New Roman" w:cs="Arial"/>
        </w:rPr>
        <w:t>A</w:t>
      </w:r>
      <w:r w:rsidR="00702152" w:rsidRPr="23051913">
        <w:rPr>
          <w:rFonts w:eastAsia="Times New Roman" w:cs="Arial"/>
        </w:rPr>
        <w:t xml:space="preserve"> </w:t>
      </w:r>
      <w:r w:rsidRPr="23051913">
        <w:rPr>
          <w:rFonts w:eastAsia="Times New Roman" w:cs="Arial"/>
        </w:rPr>
        <w:t>via</w:t>
      </w:r>
      <w:r w:rsidR="00702152" w:rsidRPr="23051913">
        <w:rPr>
          <w:rFonts w:eastAsia="Times New Roman" w:cs="Arial"/>
        </w:rPr>
        <w:t xml:space="preserve">bilidade de </w:t>
      </w:r>
      <w:r w:rsidRPr="23051913">
        <w:rPr>
          <w:rFonts w:eastAsia="Times New Roman" w:cs="Arial"/>
        </w:rPr>
        <w:t>Prazo é um componente crítico da gestão de projetos e da Engenharia de Software. Baseando-se em princípios científicos de gerenciamento, ele visa determinar se o projeto pode ser concluído dentro de um prazo realista e aceitável com os recursos disponíveis, garantindo que as expectativas dos stakeholders sejam alinhadas com a capacidade de entrega da equipe.</w:t>
      </w:r>
    </w:p>
    <w:p w14:paraId="4CE02789" w14:textId="5BBEE4CB" w:rsidR="004C455E" w:rsidRPr="004C455E" w:rsidRDefault="004C455E" w:rsidP="004C455E">
      <w:pPr>
        <w:spacing w:after="120" w:line="360" w:lineRule="auto"/>
        <w:jc w:val="both"/>
        <w:rPr>
          <w:rFonts w:eastAsia="Times New Roman" w:cs="Arial"/>
          <w:b/>
        </w:rPr>
      </w:pPr>
      <w:r w:rsidRPr="001E1F46">
        <w:rPr>
          <w:rFonts w:eastAsia="Times New Roman" w:cs="Arial"/>
          <w:b/>
        </w:rPr>
        <w:t>Imagem_0</w:t>
      </w:r>
      <w:r>
        <w:rPr>
          <w:rFonts w:eastAsia="Times New Roman" w:cs="Arial"/>
          <w:b/>
        </w:rPr>
        <w:t>6</w:t>
      </w:r>
      <w:r w:rsidRPr="001E1F46">
        <w:rPr>
          <w:rFonts w:eastAsia="Times New Roman" w:cs="Arial"/>
          <w:b/>
        </w:rPr>
        <w:t>_Estudo de Viabilidade</w:t>
      </w:r>
    </w:p>
    <w:p w14:paraId="69A70EF8" w14:textId="56E837B0" w:rsidR="00AE6A9F" w:rsidRPr="000E3AB5" w:rsidRDefault="7AB7F2A4" w:rsidP="23051913">
      <w:pPr>
        <w:rPr>
          <w:rFonts w:eastAsia="Times New Roman" w:cs="Arial"/>
        </w:rPr>
      </w:pPr>
      <w:r>
        <w:rPr>
          <w:noProof/>
        </w:rPr>
        <w:drawing>
          <wp:inline distT="0" distB="0" distL="0" distR="0" wp14:anchorId="7DE1115D" wp14:editId="4B67CB3C">
            <wp:extent cx="5762625" cy="771525"/>
            <wp:effectExtent l="0" t="0" r="0" b="0"/>
            <wp:docPr id="13976698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06055" name=""/>
                    <pic:cNvPicPr/>
                  </pic:nvPicPr>
                  <pic:blipFill>
                    <a:blip r:embed="rId23">
                      <a:extLst>
                        <a:ext uri="{28A0092B-C50C-407E-A947-70E740481C1C}">
                          <a14:useLocalDpi xmlns:a14="http://schemas.microsoft.com/office/drawing/2010/main" val="0"/>
                        </a:ext>
                      </a:extLst>
                    </a:blip>
                    <a:stretch>
                      <a:fillRect/>
                    </a:stretch>
                  </pic:blipFill>
                  <pic:spPr>
                    <a:xfrm>
                      <a:off x="0" y="0"/>
                      <a:ext cx="5762625" cy="771525"/>
                    </a:xfrm>
                    <a:prstGeom prst="rect">
                      <a:avLst/>
                    </a:prstGeom>
                  </pic:spPr>
                </pic:pic>
              </a:graphicData>
            </a:graphic>
          </wp:inline>
        </w:drawing>
      </w:r>
      <w:r w:rsidRPr="000E3AB5">
        <w:rPr>
          <w:rFonts w:eastAsia="Times New Roman" w:cs="Arial"/>
          <w:b/>
          <w:bCs/>
        </w:rPr>
        <w:t xml:space="preserve">Fonte: </w:t>
      </w:r>
      <w:r w:rsidRPr="000E3AB5">
        <w:rPr>
          <w:rFonts w:eastAsia="Times New Roman" w:cs="Arial"/>
        </w:rPr>
        <w:t>Desenvolvido pela Equipe_03</w:t>
      </w:r>
    </w:p>
    <w:p w14:paraId="6158E8F5" w14:textId="4840D4D7" w:rsidR="00D35086" w:rsidRPr="0070794A" w:rsidRDefault="00B31F74" w:rsidP="002765FB">
      <w:pPr>
        <w:pStyle w:val="Ttulo3"/>
        <w:spacing w:after="240"/>
        <w:rPr>
          <w:rFonts w:ascii="Arial" w:eastAsia="Arial" w:hAnsi="Arial" w:cs="Arial"/>
          <w:b/>
          <w:bCs/>
          <w:color w:val="auto"/>
          <w:sz w:val="28"/>
          <w:szCs w:val="28"/>
        </w:rPr>
      </w:pPr>
      <w:bookmarkStart w:id="24" w:name="_Toc215257662"/>
      <w:r w:rsidRPr="23051913">
        <w:rPr>
          <w:rFonts w:ascii="Arial" w:eastAsia="Arial" w:hAnsi="Arial" w:cs="Arial"/>
          <w:b/>
          <w:bCs/>
          <w:color w:val="auto"/>
          <w:sz w:val="28"/>
          <w:szCs w:val="28"/>
        </w:rPr>
        <w:t>2.</w:t>
      </w:r>
      <w:r w:rsidR="0027343D" w:rsidRPr="23051913">
        <w:rPr>
          <w:rFonts w:ascii="Arial" w:eastAsia="Arial" w:hAnsi="Arial" w:cs="Arial"/>
          <w:b/>
          <w:bCs/>
          <w:color w:val="auto"/>
          <w:sz w:val="28"/>
          <w:szCs w:val="28"/>
        </w:rPr>
        <w:t>4</w:t>
      </w:r>
      <w:r w:rsidRPr="23051913">
        <w:rPr>
          <w:rFonts w:ascii="Arial" w:eastAsia="Arial" w:hAnsi="Arial" w:cs="Arial"/>
          <w:b/>
          <w:bCs/>
          <w:color w:val="auto"/>
          <w:sz w:val="28"/>
          <w:szCs w:val="28"/>
        </w:rPr>
        <w:t xml:space="preserve">.3 </w:t>
      </w:r>
      <w:r w:rsidR="0027343D" w:rsidRPr="23051913">
        <w:rPr>
          <w:rFonts w:ascii="Arial" w:eastAsia="Arial" w:hAnsi="Arial" w:cs="Arial"/>
          <w:b/>
          <w:bCs/>
          <w:color w:val="auto"/>
          <w:sz w:val="28"/>
          <w:szCs w:val="28"/>
        </w:rPr>
        <w:t>Custo</w:t>
      </w:r>
      <w:bookmarkEnd w:id="24"/>
    </w:p>
    <w:p w14:paraId="05030159" w14:textId="5D984967" w:rsidR="00D35086" w:rsidRDefault="0027343D" w:rsidP="23051913">
      <w:pPr>
        <w:spacing w:after="120" w:line="360" w:lineRule="auto"/>
        <w:ind w:firstLine="709"/>
        <w:jc w:val="both"/>
        <w:rPr>
          <w:rFonts w:eastAsia="Times New Roman" w:cs="Arial"/>
        </w:rPr>
      </w:pPr>
      <w:r w:rsidRPr="23051913">
        <w:rPr>
          <w:rFonts w:eastAsia="Times New Roman" w:cs="Arial"/>
        </w:rPr>
        <w:t xml:space="preserve">Esta é a dimensão mais crítica, focada em determinar se os benefícios esperados do sistema superam os custos de desenvolvimento, implementação e manutenção. Envolve a análise do ROI (Retorno sobre o Investimento) (Pressman, 2010). </w:t>
      </w:r>
    </w:p>
    <w:p w14:paraId="3644D740" w14:textId="7D05D65B" w:rsidR="002D2567" w:rsidRPr="001E1F46" w:rsidRDefault="002D2567" w:rsidP="001E1F46">
      <w:pPr>
        <w:spacing w:after="120" w:line="360" w:lineRule="auto"/>
        <w:jc w:val="both"/>
        <w:rPr>
          <w:rFonts w:eastAsia="Times New Roman" w:cs="Arial"/>
          <w:b/>
        </w:rPr>
      </w:pPr>
      <w:r w:rsidRPr="001E1F46">
        <w:rPr>
          <w:rFonts w:eastAsia="Times New Roman" w:cs="Arial"/>
          <w:b/>
        </w:rPr>
        <w:lastRenderedPageBreak/>
        <w:t>Imagem_0</w:t>
      </w:r>
      <w:r w:rsidR="004C455E">
        <w:rPr>
          <w:rFonts w:eastAsia="Times New Roman" w:cs="Arial"/>
          <w:b/>
        </w:rPr>
        <w:t>7</w:t>
      </w:r>
      <w:r w:rsidRPr="001E1F46">
        <w:rPr>
          <w:rFonts w:eastAsia="Times New Roman" w:cs="Arial"/>
          <w:b/>
        </w:rPr>
        <w:t>_Estudo de Viabilidade</w:t>
      </w:r>
    </w:p>
    <w:p w14:paraId="0E74134A" w14:textId="4B0B5EA5" w:rsidR="00D35086" w:rsidRDefault="0F8DF061">
      <w:pPr>
        <w:spacing w:after="240" w:line="240" w:lineRule="auto"/>
      </w:pPr>
      <w:r>
        <w:rPr>
          <w:noProof/>
        </w:rPr>
        <w:drawing>
          <wp:inline distT="0" distB="0" distL="0" distR="0" wp14:anchorId="01FAAD7A" wp14:editId="087E2F9A">
            <wp:extent cx="5368018" cy="1863279"/>
            <wp:effectExtent l="0" t="0" r="0" b="0"/>
            <wp:docPr id="2006044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4469" name=""/>
                    <pic:cNvPicPr/>
                  </pic:nvPicPr>
                  <pic:blipFill>
                    <a:blip r:embed="rId24">
                      <a:extLst>
                        <a:ext uri="{28A0092B-C50C-407E-A947-70E740481C1C}">
                          <a14:useLocalDpi xmlns:a14="http://schemas.microsoft.com/office/drawing/2010/main"/>
                        </a:ext>
                      </a:extLst>
                    </a:blip>
                    <a:stretch>
                      <a:fillRect/>
                    </a:stretch>
                  </pic:blipFill>
                  <pic:spPr>
                    <a:xfrm>
                      <a:off x="0" y="0"/>
                      <a:ext cx="5368018" cy="1863279"/>
                    </a:xfrm>
                    <a:prstGeom prst="rect">
                      <a:avLst/>
                    </a:prstGeom>
                  </pic:spPr>
                </pic:pic>
              </a:graphicData>
            </a:graphic>
          </wp:inline>
        </w:drawing>
      </w:r>
    </w:p>
    <w:p w14:paraId="30DB8038" w14:textId="02D43C56" w:rsidR="00D35086" w:rsidRDefault="4B25E757" w:rsidP="23051913">
      <w:pPr>
        <w:spacing w:after="240" w:line="240" w:lineRule="auto"/>
      </w:pPr>
      <w:r w:rsidRPr="23051913">
        <w:rPr>
          <w:b/>
          <w:bCs/>
        </w:rPr>
        <w:t>Fonte:</w:t>
      </w:r>
      <w:r w:rsidRPr="23051913">
        <w:t xml:space="preserve"> Desenvolvido pela Equipe_03</w:t>
      </w:r>
    </w:p>
    <w:p w14:paraId="231B51F0" w14:textId="07449EA6" w:rsidR="001E1F46" w:rsidRPr="001E1F46" w:rsidRDefault="001E1F46" w:rsidP="23051913">
      <w:pPr>
        <w:spacing w:after="240" w:line="240" w:lineRule="auto"/>
        <w:rPr>
          <w:b/>
        </w:rPr>
      </w:pPr>
      <w:r w:rsidRPr="001E1F46">
        <w:rPr>
          <w:b/>
        </w:rPr>
        <w:t>Imagem_0</w:t>
      </w:r>
      <w:r w:rsidR="004C455E">
        <w:rPr>
          <w:b/>
        </w:rPr>
        <w:t>8</w:t>
      </w:r>
      <w:r w:rsidRPr="001E1F46">
        <w:rPr>
          <w:b/>
        </w:rPr>
        <w:t>_Estudo de Viabilidade</w:t>
      </w:r>
    </w:p>
    <w:p w14:paraId="5F575DAA" w14:textId="18CFCDF9" w:rsidR="00D35086" w:rsidRDefault="4B25E757">
      <w:pPr>
        <w:spacing w:after="240" w:line="240" w:lineRule="auto"/>
      </w:pPr>
      <w:r>
        <w:rPr>
          <w:noProof/>
        </w:rPr>
        <w:drawing>
          <wp:inline distT="0" distB="0" distL="0" distR="0" wp14:anchorId="49FCECF7" wp14:editId="39C41CCE">
            <wp:extent cx="5378734" cy="1715861"/>
            <wp:effectExtent l="0" t="0" r="0" b="0"/>
            <wp:docPr id="2015405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05128" name=""/>
                    <pic:cNvPicPr/>
                  </pic:nvPicPr>
                  <pic:blipFill>
                    <a:blip r:embed="rId25">
                      <a:extLst>
                        <a:ext uri="{28A0092B-C50C-407E-A947-70E740481C1C}">
                          <a14:useLocalDpi xmlns:a14="http://schemas.microsoft.com/office/drawing/2010/main"/>
                        </a:ext>
                      </a:extLst>
                    </a:blip>
                    <a:stretch>
                      <a:fillRect/>
                    </a:stretch>
                  </pic:blipFill>
                  <pic:spPr>
                    <a:xfrm>
                      <a:off x="0" y="0"/>
                      <a:ext cx="5378734" cy="1715861"/>
                    </a:xfrm>
                    <a:prstGeom prst="rect">
                      <a:avLst/>
                    </a:prstGeom>
                  </pic:spPr>
                </pic:pic>
              </a:graphicData>
            </a:graphic>
          </wp:inline>
        </w:drawing>
      </w:r>
    </w:p>
    <w:p w14:paraId="514D22DD" w14:textId="173F5D37" w:rsidR="001E1F46" w:rsidRDefault="4B25E757" w:rsidP="23051913">
      <w:pPr>
        <w:spacing w:after="240" w:line="240" w:lineRule="auto"/>
      </w:pPr>
      <w:r w:rsidRPr="23051913">
        <w:rPr>
          <w:b/>
          <w:bCs/>
        </w:rPr>
        <w:t>Fonte:</w:t>
      </w:r>
      <w:r w:rsidRPr="23051913">
        <w:t xml:space="preserve"> Desenvolvido pela Equipe_03</w:t>
      </w:r>
    </w:p>
    <w:p w14:paraId="7CC2DFD0" w14:textId="77777777" w:rsidR="001E1F46" w:rsidRDefault="001E1F46" w:rsidP="23051913">
      <w:pPr>
        <w:spacing w:after="240" w:line="240" w:lineRule="auto"/>
        <w:rPr>
          <w:rFonts w:ascii="Cambria" w:eastAsia="Cambria" w:hAnsi="Cambria" w:cs="Cambria"/>
          <w:color w:val="365F91"/>
          <w:sz w:val="32"/>
          <w:szCs w:val="32"/>
        </w:rPr>
      </w:pPr>
    </w:p>
    <w:p w14:paraId="0BE4DB90" w14:textId="77777777" w:rsidR="001E1F46" w:rsidRDefault="001E1F46" w:rsidP="23051913">
      <w:pPr>
        <w:spacing w:after="240" w:line="240" w:lineRule="auto"/>
        <w:rPr>
          <w:rFonts w:ascii="Cambria" w:eastAsia="Cambria" w:hAnsi="Cambria" w:cs="Cambria"/>
          <w:color w:val="365F91"/>
          <w:sz w:val="32"/>
          <w:szCs w:val="32"/>
        </w:rPr>
      </w:pPr>
    </w:p>
    <w:p w14:paraId="6B26E50E" w14:textId="23142C58" w:rsidR="00491D7D" w:rsidRDefault="00491D7D" w:rsidP="23051913">
      <w:pPr>
        <w:spacing w:after="240" w:line="240" w:lineRule="auto"/>
        <w:rPr>
          <w:rFonts w:ascii="Cambria" w:eastAsia="Cambria" w:hAnsi="Cambria" w:cs="Cambria"/>
          <w:color w:val="365F91"/>
          <w:sz w:val="32"/>
          <w:szCs w:val="32"/>
        </w:rPr>
      </w:pPr>
    </w:p>
    <w:p w14:paraId="28564CDB" w14:textId="77777777" w:rsidR="001E1F46" w:rsidRDefault="001E1F46" w:rsidP="23051913">
      <w:pPr>
        <w:spacing w:after="240" w:line="240" w:lineRule="auto"/>
        <w:rPr>
          <w:b/>
          <w:bCs/>
        </w:rPr>
      </w:pPr>
    </w:p>
    <w:p w14:paraId="52B1A240" w14:textId="77777777" w:rsidR="001E1F46" w:rsidRDefault="001E1F46" w:rsidP="23051913">
      <w:pPr>
        <w:spacing w:after="240" w:line="240" w:lineRule="auto"/>
        <w:rPr>
          <w:b/>
          <w:bCs/>
        </w:rPr>
      </w:pPr>
    </w:p>
    <w:p w14:paraId="3890B1B3" w14:textId="77777777" w:rsidR="001E1F46" w:rsidRDefault="001E1F46" w:rsidP="23051913">
      <w:pPr>
        <w:spacing w:after="240" w:line="240" w:lineRule="auto"/>
        <w:rPr>
          <w:b/>
          <w:bCs/>
        </w:rPr>
      </w:pPr>
    </w:p>
    <w:p w14:paraId="2511A639" w14:textId="4C964EE7" w:rsidR="001E1F46" w:rsidRPr="001E1F46" w:rsidRDefault="001E1F46" w:rsidP="23051913">
      <w:pPr>
        <w:spacing w:after="240" w:line="240" w:lineRule="auto"/>
        <w:rPr>
          <w:b/>
        </w:rPr>
      </w:pPr>
      <w:r w:rsidRPr="001E1F46">
        <w:rPr>
          <w:b/>
        </w:rPr>
        <w:t>Imagem_0</w:t>
      </w:r>
      <w:r w:rsidR="004C455E">
        <w:rPr>
          <w:b/>
        </w:rPr>
        <w:t>9</w:t>
      </w:r>
      <w:r w:rsidRPr="001E1F46">
        <w:rPr>
          <w:b/>
        </w:rPr>
        <w:t>_Estudo de Viabilidade</w:t>
      </w:r>
    </w:p>
    <w:p w14:paraId="175162C3" w14:textId="5AA58FF7" w:rsidR="001E1F46" w:rsidRDefault="001E1F46" w:rsidP="23051913">
      <w:pPr>
        <w:spacing w:after="240" w:line="240" w:lineRule="auto"/>
        <w:rPr>
          <w:b/>
          <w:bCs/>
        </w:rPr>
      </w:pPr>
      <w:r>
        <w:rPr>
          <w:noProof/>
        </w:rPr>
        <w:lastRenderedPageBreak/>
        <w:drawing>
          <wp:inline distT="0" distB="0" distL="0" distR="0" wp14:anchorId="1C90CD93" wp14:editId="7A2B47E1">
            <wp:extent cx="5381625" cy="2357241"/>
            <wp:effectExtent l="0" t="0" r="0" b="0"/>
            <wp:docPr id="9883444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44459" name=""/>
                    <pic:cNvPicPr/>
                  </pic:nvPicPr>
                  <pic:blipFill>
                    <a:blip r:embed="rId26">
                      <a:extLst>
                        <a:ext uri="{28A0092B-C50C-407E-A947-70E740481C1C}">
                          <a14:useLocalDpi xmlns:a14="http://schemas.microsoft.com/office/drawing/2010/main"/>
                        </a:ext>
                      </a:extLst>
                    </a:blip>
                    <a:stretch>
                      <a:fillRect/>
                    </a:stretch>
                  </pic:blipFill>
                  <pic:spPr>
                    <a:xfrm>
                      <a:off x="0" y="0"/>
                      <a:ext cx="5381625" cy="2357241"/>
                    </a:xfrm>
                    <a:prstGeom prst="rect">
                      <a:avLst/>
                    </a:prstGeom>
                  </pic:spPr>
                </pic:pic>
              </a:graphicData>
            </a:graphic>
          </wp:inline>
        </w:drawing>
      </w:r>
    </w:p>
    <w:p w14:paraId="72E41807" w14:textId="5BC97282" w:rsidR="4B25E757" w:rsidRDefault="4B25E757" w:rsidP="23051913">
      <w:pPr>
        <w:spacing w:after="240" w:line="240" w:lineRule="auto"/>
      </w:pPr>
      <w:r w:rsidRPr="23051913">
        <w:rPr>
          <w:b/>
          <w:bCs/>
        </w:rPr>
        <w:t>Fonte:</w:t>
      </w:r>
      <w:r w:rsidRPr="23051913">
        <w:t xml:space="preserve"> Desenvolvido pela Equipe_03</w:t>
      </w:r>
    </w:p>
    <w:p w14:paraId="37A8C682" w14:textId="55D8A895" w:rsidR="002B21F6" w:rsidRDefault="00EA366F" w:rsidP="23051913">
      <w:pPr>
        <w:pStyle w:val="Ttulo2"/>
        <w:spacing w:after="240"/>
        <w:rPr>
          <w:rFonts w:ascii="Arial" w:eastAsia="Arial" w:hAnsi="Arial" w:cs="Arial"/>
          <w:b/>
          <w:bCs/>
          <w:color w:val="auto"/>
          <w:sz w:val="28"/>
          <w:szCs w:val="28"/>
        </w:rPr>
      </w:pPr>
      <w:bookmarkStart w:id="25" w:name="_Toc215257663"/>
      <w:r w:rsidRPr="23051913">
        <w:rPr>
          <w:rFonts w:ascii="Arial" w:eastAsia="Arial" w:hAnsi="Arial" w:cs="Arial"/>
          <w:b/>
          <w:bCs/>
          <w:color w:val="auto"/>
          <w:sz w:val="28"/>
          <w:szCs w:val="28"/>
        </w:rPr>
        <w:t>2.5 Cronograma de Atividades</w:t>
      </w:r>
      <w:bookmarkEnd w:id="25"/>
    </w:p>
    <w:tbl>
      <w:tblPr>
        <w:tblStyle w:val="Tabelacomgrade"/>
        <w:tblW w:w="10823" w:type="dxa"/>
        <w:tblInd w:w="-1706" w:type="dxa"/>
        <w:tblLayout w:type="fixed"/>
        <w:tblLook w:val="04A0" w:firstRow="1" w:lastRow="0" w:firstColumn="1" w:lastColumn="0" w:noHBand="0" w:noVBand="1"/>
      </w:tblPr>
      <w:tblGrid>
        <w:gridCol w:w="2179"/>
        <w:gridCol w:w="1206"/>
        <w:gridCol w:w="1164"/>
        <w:gridCol w:w="1121"/>
        <w:gridCol w:w="2111"/>
        <w:gridCol w:w="1482"/>
        <w:gridCol w:w="1560"/>
      </w:tblGrid>
      <w:tr w:rsidR="002B21F6" w14:paraId="78F9C07E" w14:textId="77777777" w:rsidTr="00755F52">
        <w:trPr>
          <w:trHeight w:val="630"/>
        </w:trPr>
        <w:tc>
          <w:tcPr>
            <w:tcW w:w="2179" w:type="dxa"/>
            <w:shd w:val="clear" w:color="auto" w:fill="D1D1D1" w:themeFill="background2" w:themeFillShade="E6"/>
          </w:tcPr>
          <w:p w14:paraId="60D44743" w14:textId="77777777" w:rsidR="002B21F6" w:rsidRDefault="002B21F6" w:rsidP="00755F52">
            <w:pPr>
              <w:spacing w:after="240"/>
              <w:rPr>
                <w:rFonts w:eastAsia="Arial" w:cs="Arial"/>
              </w:rPr>
            </w:pPr>
            <w:r>
              <w:rPr>
                <w:rFonts w:eastAsia="Arial" w:cs="Arial"/>
              </w:rPr>
              <w:t>Atividades</w:t>
            </w:r>
          </w:p>
        </w:tc>
        <w:tc>
          <w:tcPr>
            <w:tcW w:w="1206" w:type="dxa"/>
            <w:shd w:val="clear" w:color="auto" w:fill="D1D1D1" w:themeFill="background2" w:themeFillShade="E6"/>
          </w:tcPr>
          <w:p w14:paraId="4ABEAD9B" w14:textId="77777777" w:rsidR="002B21F6" w:rsidRDefault="002B21F6" w:rsidP="00755F52">
            <w:pPr>
              <w:spacing w:after="240"/>
              <w:rPr>
                <w:rFonts w:eastAsia="Arial" w:cs="Arial"/>
              </w:rPr>
            </w:pPr>
            <w:r>
              <w:rPr>
                <w:rFonts w:eastAsia="Arial" w:cs="Arial"/>
              </w:rPr>
              <w:t>Iniciada</w:t>
            </w:r>
          </w:p>
        </w:tc>
        <w:tc>
          <w:tcPr>
            <w:tcW w:w="1164" w:type="dxa"/>
            <w:shd w:val="clear" w:color="auto" w:fill="D1D1D1" w:themeFill="background2" w:themeFillShade="E6"/>
          </w:tcPr>
          <w:p w14:paraId="1016EC1A" w14:textId="77777777" w:rsidR="002B21F6" w:rsidRDefault="002B21F6" w:rsidP="00755F52">
            <w:pPr>
              <w:spacing w:after="240"/>
              <w:rPr>
                <w:rFonts w:eastAsia="Arial" w:cs="Arial"/>
              </w:rPr>
            </w:pPr>
            <w:r>
              <w:rPr>
                <w:rFonts w:eastAsia="Arial" w:cs="Arial"/>
              </w:rPr>
              <w:t>Pausada</w:t>
            </w:r>
          </w:p>
        </w:tc>
        <w:tc>
          <w:tcPr>
            <w:tcW w:w="1121" w:type="dxa"/>
            <w:shd w:val="clear" w:color="auto" w:fill="D1D1D1" w:themeFill="background2" w:themeFillShade="E6"/>
          </w:tcPr>
          <w:p w14:paraId="5A6C5E49" w14:textId="77777777" w:rsidR="002B21F6" w:rsidRDefault="002B21F6" w:rsidP="00755F52">
            <w:pPr>
              <w:spacing w:after="240"/>
              <w:rPr>
                <w:rFonts w:eastAsia="Arial" w:cs="Arial"/>
              </w:rPr>
            </w:pPr>
            <w:r>
              <w:rPr>
                <w:rFonts w:eastAsia="Arial" w:cs="Arial"/>
              </w:rPr>
              <w:t>Concluída</w:t>
            </w:r>
          </w:p>
        </w:tc>
        <w:tc>
          <w:tcPr>
            <w:tcW w:w="2111" w:type="dxa"/>
            <w:shd w:val="clear" w:color="auto" w:fill="D1D1D1" w:themeFill="background2" w:themeFillShade="E6"/>
          </w:tcPr>
          <w:p w14:paraId="0A6A033E" w14:textId="77777777" w:rsidR="002B21F6" w:rsidRDefault="002B21F6" w:rsidP="00755F52">
            <w:pPr>
              <w:spacing w:after="240"/>
              <w:rPr>
                <w:rFonts w:eastAsia="Arial" w:cs="Arial"/>
              </w:rPr>
            </w:pPr>
            <w:r>
              <w:rPr>
                <w:rFonts w:eastAsia="Arial" w:cs="Arial"/>
              </w:rPr>
              <w:t>Responsável</w:t>
            </w:r>
          </w:p>
        </w:tc>
        <w:tc>
          <w:tcPr>
            <w:tcW w:w="1482" w:type="dxa"/>
            <w:shd w:val="clear" w:color="auto" w:fill="D1D1D1" w:themeFill="background2" w:themeFillShade="E6"/>
          </w:tcPr>
          <w:p w14:paraId="200B2A82" w14:textId="77777777" w:rsidR="002B21F6" w:rsidRDefault="002B21F6" w:rsidP="00755F52">
            <w:pPr>
              <w:spacing w:after="240"/>
              <w:rPr>
                <w:rFonts w:eastAsia="Arial" w:cs="Arial"/>
              </w:rPr>
            </w:pPr>
            <w:r>
              <w:rPr>
                <w:rFonts w:eastAsia="Arial" w:cs="Arial"/>
              </w:rPr>
              <w:t>Data Início</w:t>
            </w:r>
          </w:p>
        </w:tc>
        <w:tc>
          <w:tcPr>
            <w:tcW w:w="1560" w:type="dxa"/>
            <w:shd w:val="clear" w:color="auto" w:fill="D1D1D1" w:themeFill="background2" w:themeFillShade="E6"/>
          </w:tcPr>
          <w:p w14:paraId="676A6D8E" w14:textId="77777777" w:rsidR="002B21F6" w:rsidRDefault="002B21F6" w:rsidP="00755F52">
            <w:pPr>
              <w:spacing w:after="240"/>
              <w:rPr>
                <w:rFonts w:eastAsia="Arial" w:cs="Arial"/>
              </w:rPr>
            </w:pPr>
            <w:r>
              <w:rPr>
                <w:rFonts w:eastAsia="Arial" w:cs="Arial"/>
              </w:rPr>
              <w:t>Data Termino</w:t>
            </w:r>
          </w:p>
        </w:tc>
      </w:tr>
      <w:tr w:rsidR="002B21F6" w14:paraId="225A47D7" w14:textId="77777777" w:rsidTr="00755F52">
        <w:tc>
          <w:tcPr>
            <w:tcW w:w="2179" w:type="dxa"/>
          </w:tcPr>
          <w:p w14:paraId="205A8ECC" w14:textId="77777777" w:rsidR="002B21F6" w:rsidRDefault="002B21F6" w:rsidP="00755F52">
            <w:pPr>
              <w:spacing w:after="240"/>
              <w:rPr>
                <w:rFonts w:eastAsia="Arial" w:cs="Arial"/>
                <w:b/>
              </w:rPr>
            </w:pPr>
            <w:r>
              <w:rPr>
                <w:rFonts w:eastAsia="Arial" w:cs="Arial"/>
                <w:b/>
              </w:rPr>
              <w:t>Problematização</w:t>
            </w:r>
          </w:p>
          <w:p w14:paraId="4D24E6AD" w14:textId="77777777" w:rsidR="002B21F6" w:rsidRDefault="002B21F6" w:rsidP="00755F52">
            <w:pPr>
              <w:spacing w:after="240"/>
              <w:rPr>
                <w:rFonts w:eastAsia="Arial" w:cs="Arial"/>
              </w:rPr>
            </w:pPr>
            <w:r>
              <w:rPr>
                <w:rFonts w:eastAsia="Arial" w:cs="Arial"/>
              </w:rPr>
              <w:t>Problema/Solução</w:t>
            </w:r>
          </w:p>
          <w:p w14:paraId="1BB24807" w14:textId="77777777" w:rsidR="002B21F6" w:rsidRPr="009879DA" w:rsidRDefault="002B21F6" w:rsidP="00755F52">
            <w:pPr>
              <w:spacing w:after="240"/>
              <w:rPr>
                <w:rFonts w:eastAsia="Arial" w:cs="Arial"/>
              </w:rPr>
            </w:pPr>
            <w:r>
              <w:rPr>
                <w:rFonts w:eastAsia="Arial" w:cs="Arial"/>
              </w:rPr>
              <w:t>Esboço da Solução</w:t>
            </w:r>
          </w:p>
        </w:tc>
        <w:tc>
          <w:tcPr>
            <w:tcW w:w="1206" w:type="dxa"/>
          </w:tcPr>
          <w:p w14:paraId="2181EB78" w14:textId="77777777" w:rsidR="002B21F6" w:rsidRPr="009879DA" w:rsidRDefault="002B21F6" w:rsidP="00755F52">
            <w:pPr>
              <w:spacing w:after="240"/>
              <w:jc w:val="center"/>
              <w:rPr>
                <w:rFonts w:eastAsia="Arial" w:cs="Arial"/>
                <w:b/>
              </w:rPr>
            </w:pPr>
          </w:p>
        </w:tc>
        <w:tc>
          <w:tcPr>
            <w:tcW w:w="1164" w:type="dxa"/>
          </w:tcPr>
          <w:p w14:paraId="1033138B" w14:textId="77777777" w:rsidR="002B21F6" w:rsidRDefault="002B21F6" w:rsidP="00755F52">
            <w:pPr>
              <w:spacing w:after="240"/>
              <w:rPr>
                <w:rFonts w:eastAsia="Arial" w:cs="Arial"/>
              </w:rPr>
            </w:pPr>
          </w:p>
        </w:tc>
        <w:tc>
          <w:tcPr>
            <w:tcW w:w="1121" w:type="dxa"/>
          </w:tcPr>
          <w:p w14:paraId="128170C6" w14:textId="77777777" w:rsidR="002B21F6" w:rsidRPr="009879DA" w:rsidRDefault="002B21F6" w:rsidP="00755F52">
            <w:pPr>
              <w:spacing w:after="240"/>
              <w:jc w:val="center"/>
              <w:rPr>
                <w:rFonts w:eastAsia="Arial" w:cs="Arial"/>
                <w:b/>
              </w:rPr>
            </w:pPr>
            <w:r>
              <w:rPr>
                <w:rFonts w:eastAsia="Arial" w:cs="Arial"/>
                <w:b/>
              </w:rPr>
              <w:t>X</w:t>
            </w:r>
          </w:p>
        </w:tc>
        <w:tc>
          <w:tcPr>
            <w:tcW w:w="2111" w:type="dxa"/>
          </w:tcPr>
          <w:p w14:paraId="0AD01507" w14:textId="77777777" w:rsidR="002B21F6" w:rsidRDefault="002B21F6" w:rsidP="00755F52">
            <w:pPr>
              <w:spacing w:after="240"/>
              <w:rPr>
                <w:rFonts w:eastAsia="Arial" w:cs="Arial"/>
              </w:rPr>
            </w:pPr>
            <w:r>
              <w:rPr>
                <w:rFonts w:eastAsia="Arial" w:cs="Arial"/>
              </w:rPr>
              <w:t>Juan Ferreira dos Santos Santana</w:t>
            </w:r>
          </w:p>
        </w:tc>
        <w:tc>
          <w:tcPr>
            <w:tcW w:w="1482" w:type="dxa"/>
          </w:tcPr>
          <w:p w14:paraId="6BC370C0" w14:textId="77777777" w:rsidR="002B21F6" w:rsidRDefault="002B21F6" w:rsidP="00755F52">
            <w:pPr>
              <w:spacing w:after="240"/>
              <w:rPr>
                <w:rFonts w:eastAsia="Arial" w:cs="Arial"/>
              </w:rPr>
            </w:pPr>
            <w:r>
              <w:rPr>
                <w:rFonts w:eastAsia="Arial" w:cs="Arial"/>
              </w:rPr>
              <w:t>03/03/2025</w:t>
            </w:r>
          </w:p>
        </w:tc>
        <w:tc>
          <w:tcPr>
            <w:tcW w:w="1560" w:type="dxa"/>
          </w:tcPr>
          <w:p w14:paraId="43C97354" w14:textId="77777777" w:rsidR="002B21F6" w:rsidRDefault="002B21F6" w:rsidP="00755F52">
            <w:pPr>
              <w:spacing w:after="240"/>
              <w:ind w:right="-630"/>
              <w:rPr>
                <w:rFonts w:eastAsia="Arial" w:cs="Arial"/>
              </w:rPr>
            </w:pPr>
            <w:r>
              <w:rPr>
                <w:rFonts w:eastAsia="Arial" w:cs="Arial"/>
              </w:rPr>
              <w:t>09/03/2025</w:t>
            </w:r>
          </w:p>
        </w:tc>
      </w:tr>
      <w:tr w:rsidR="002B21F6" w14:paraId="235B1B16" w14:textId="77777777" w:rsidTr="00755F52">
        <w:tc>
          <w:tcPr>
            <w:tcW w:w="2179" w:type="dxa"/>
          </w:tcPr>
          <w:p w14:paraId="7C82D346" w14:textId="77777777" w:rsidR="002B21F6" w:rsidRDefault="002B21F6" w:rsidP="00755F52">
            <w:pPr>
              <w:spacing w:after="240"/>
              <w:rPr>
                <w:rFonts w:eastAsia="Arial" w:cs="Arial"/>
              </w:rPr>
            </w:pPr>
            <w:r>
              <w:rPr>
                <w:rFonts w:eastAsia="Arial" w:cs="Arial"/>
              </w:rPr>
              <w:t>Documentação</w:t>
            </w:r>
          </w:p>
        </w:tc>
        <w:tc>
          <w:tcPr>
            <w:tcW w:w="1206" w:type="dxa"/>
          </w:tcPr>
          <w:p w14:paraId="41F03245" w14:textId="77777777" w:rsidR="002B21F6" w:rsidRPr="0039587F" w:rsidRDefault="002B21F6" w:rsidP="00755F52">
            <w:pPr>
              <w:spacing w:after="240"/>
              <w:jc w:val="center"/>
              <w:rPr>
                <w:rFonts w:eastAsia="Arial" w:cs="Arial"/>
                <w:b/>
              </w:rPr>
            </w:pPr>
            <w:r>
              <w:rPr>
                <w:rFonts w:eastAsia="Arial" w:cs="Arial"/>
                <w:b/>
              </w:rPr>
              <w:t>X</w:t>
            </w:r>
          </w:p>
        </w:tc>
        <w:tc>
          <w:tcPr>
            <w:tcW w:w="1164" w:type="dxa"/>
          </w:tcPr>
          <w:p w14:paraId="36C55510" w14:textId="77777777" w:rsidR="002B21F6" w:rsidRDefault="002B21F6" w:rsidP="00755F52">
            <w:pPr>
              <w:spacing w:after="240"/>
              <w:rPr>
                <w:rFonts w:eastAsia="Arial" w:cs="Arial"/>
              </w:rPr>
            </w:pPr>
          </w:p>
        </w:tc>
        <w:tc>
          <w:tcPr>
            <w:tcW w:w="1121" w:type="dxa"/>
          </w:tcPr>
          <w:p w14:paraId="4B5D120A" w14:textId="77777777" w:rsidR="002B21F6" w:rsidRDefault="002B21F6" w:rsidP="00755F52">
            <w:pPr>
              <w:spacing w:after="240"/>
              <w:rPr>
                <w:rFonts w:eastAsia="Arial" w:cs="Arial"/>
              </w:rPr>
            </w:pPr>
          </w:p>
        </w:tc>
        <w:tc>
          <w:tcPr>
            <w:tcW w:w="2111" w:type="dxa"/>
          </w:tcPr>
          <w:p w14:paraId="4C89F18F" w14:textId="77777777" w:rsidR="002B21F6" w:rsidRDefault="002B21F6" w:rsidP="00755F52">
            <w:pPr>
              <w:spacing w:after="240"/>
              <w:rPr>
                <w:rFonts w:eastAsia="Arial" w:cs="Arial"/>
              </w:rPr>
            </w:pPr>
            <w:r>
              <w:rPr>
                <w:rFonts w:eastAsia="Arial" w:cs="Arial"/>
              </w:rPr>
              <w:t>João Augusto de Souza Bezerra</w:t>
            </w:r>
          </w:p>
        </w:tc>
        <w:tc>
          <w:tcPr>
            <w:tcW w:w="1482" w:type="dxa"/>
          </w:tcPr>
          <w:p w14:paraId="6304D250" w14:textId="77777777" w:rsidR="002B21F6" w:rsidRDefault="002B21F6" w:rsidP="00755F52">
            <w:pPr>
              <w:spacing w:after="240"/>
              <w:rPr>
                <w:rFonts w:eastAsia="Arial" w:cs="Arial"/>
              </w:rPr>
            </w:pPr>
            <w:r>
              <w:rPr>
                <w:rFonts w:eastAsia="Arial" w:cs="Arial"/>
              </w:rPr>
              <w:t>08/02/2025</w:t>
            </w:r>
          </w:p>
        </w:tc>
        <w:tc>
          <w:tcPr>
            <w:tcW w:w="1560" w:type="dxa"/>
          </w:tcPr>
          <w:p w14:paraId="4B053F52" w14:textId="77777777" w:rsidR="002B21F6" w:rsidRDefault="002B21F6" w:rsidP="00755F52">
            <w:pPr>
              <w:spacing w:after="240"/>
              <w:rPr>
                <w:rFonts w:eastAsia="Arial" w:cs="Arial"/>
              </w:rPr>
            </w:pPr>
            <w:r>
              <w:rPr>
                <w:rFonts w:eastAsia="Arial" w:cs="Arial"/>
              </w:rPr>
              <w:t>29/11/2025</w:t>
            </w:r>
          </w:p>
        </w:tc>
      </w:tr>
      <w:tr w:rsidR="002B21F6" w14:paraId="33E60773" w14:textId="77777777" w:rsidTr="00755F52">
        <w:tc>
          <w:tcPr>
            <w:tcW w:w="2179" w:type="dxa"/>
          </w:tcPr>
          <w:p w14:paraId="792ADCDA" w14:textId="77777777" w:rsidR="002B21F6" w:rsidRDefault="002B21F6" w:rsidP="00755F52">
            <w:pPr>
              <w:spacing w:after="240"/>
              <w:rPr>
                <w:rFonts w:eastAsia="Arial" w:cs="Arial"/>
              </w:rPr>
            </w:pPr>
            <w:r>
              <w:rPr>
                <w:rFonts w:eastAsia="Arial" w:cs="Arial"/>
              </w:rPr>
              <w:t>Pesquisa_01</w:t>
            </w:r>
          </w:p>
        </w:tc>
        <w:tc>
          <w:tcPr>
            <w:tcW w:w="1206" w:type="dxa"/>
          </w:tcPr>
          <w:p w14:paraId="7C678A6F" w14:textId="77777777" w:rsidR="002B21F6" w:rsidRDefault="002B21F6" w:rsidP="00755F52">
            <w:pPr>
              <w:spacing w:after="240"/>
              <w:rPr>
                <w:rFonts w:eastAsia="Arial" w:cs="Arial"/>
              </w:rPr>
            </w:pPr>
          </w:p>
        </w:tc>
        <w:tc>
          <w:tcPr>
            <w:tcW w:w="1164" w:type="dxa"/>
          </w:tcPr>
          <w:p w14:paraId="2B36AC40" w14:textId="77777777" w:rsidR="002B21F6" w:rsidRDefault="002B21F6" w:rsidP="00755F52">
            <w:pPr>
              <w:spacing w:after="240"/>
              <w:rPr>
                <w:rFonts w:eastAsia="Arial" w:cs="Arial"/>
              </w:rPr>
            </w:pPr>
          </w:p>
        </w:tc>
        <w:tc>
          <w:tcPr>
            <w:tcW w:w="1121" w:type="dxa"/>
          </w:tcPr>
          <w:p w14:paraId="6B7AEAB0" w14:textId="77777777" w:rsidR="002B21F6" w:rsidRPr="0039587F" w:rsidRDefault="002B21F6" w:rsidP="00755F52">
            <w:pPr>
              <w:spacing w:after="240"/>
              <w:jc w:val="center"/>
              <w:rPr>
                <w:rFonts w:eastAsia="Arial" w:cs="Arial"/>
                <w:b/>
              </w:rPr>
            </w:pPr>
            <w:r>
              <w:rPr>
                <w:rFonts w:eastAsia="Arial" w:cs="Arial"/>
                <w:b/>
              </w:rPr>
              <w:t>X</w:t>
            </w:r>
          </w:p>
        </w:tc>
        <w:tc>
          <w:tcPr>
            <w:tcW w:w="2111" w:type="dxa"/>
          </w:tcPr>
          <w:p w14:paraId="658A612A" w14:textId="77777777" w:rsidR="002B21F6" w:rsidRDefault="002B21F6" w:rsidP="00755F52">
            <w:pPr>
              <w:spacing w:after="240"/>
              <w:rPr>
                <w:rFonts w:eastAsia="Arial" w:cs="Arial"/>
              </w:rPr>
            </w:pPr>
            <w:r>
              <w:rPr>
                <w:rFonts w:eastAsia="Arial" w:cs="Arial"/>
              </w:rPr>
              <w:t>Juan Ferreira dos Santos Santana</w:t>
            </w:r>
          </w:p>
        </w:tc>
        <w:tc>
          <w:tcPr>
            <w:tcW w:w="1482" w:type="dxa"/>
          </w:tcPr>
          <w:p w14:paraId="08BE7296" w14:textId="77777777" w:rsidR="002B21F6" w:rsidRDefault="002B21F6" w:rsidP="00755F52">
            <w:pPr>
              <w:spacing w:after="240"/>
              <w:rPr>
                <w:rFonts w:eastAsia="Arial" w:cs="Arial"/>
              </w:rPr>
            </w:pPr>
            <w:r>
              <w:rPr>
                <w:rFonts w:eastAsia="Arial" w:cs="Arial"/>
              </w:rPr>
              <w:t>11/11/2025</w:t>
            </w:r>
          </w:p>
        </w:tc>
        <w:tc>
          <w:tcPr>
            <w:tcW w:w="1560" w:type="dxa"/>
          </w:tcPr>
          <w:p w14:paraId="0D3E8E4E" w14:textId="77777777" w:rsidR="002B21F6" w:rsidRDefault="002B21F6" w:rsidP="00755F52">
            <w:pPr>
              <w:spacing w:after="240"/>
              <w:rPr>
                <w:rFonts w:eastAsia="Arial" w:cs="Arial"/>
              </w:rPr>
            </w:pPr>
            <w:r>
              <w:rPr>
                <w:rFonts w:eastAsia="Arial" w:cs="Arial"/>
              </w:rPr>
              <w:t>15/11/2025</w:t>
            </w:r>
          </w:p>
        </w:tc>
      </w:tr>
      <w:tr w:rsidR="002B21F6" w14:paraId="77CFBF70" w14:textId="77777777" w:rsidTr="00755F52">
        <w:tc>
          <w:tcPr>
            <w:tcW w:w="2179" w:type="dxa"/>
          </w:tcPr>
          <w:p w14:paraId="1AB89AB3" w14:textId="77777777" w:rsidR="002B21F6" w:rsidRDefault="002B21F6" w:rsidP="00755F52">
            <w:pPr>
              <w:spacing w:after="240"/>
              <w:rPr>
                <w:rFonts w:eastAsia="Arial" w:cs="Arial"/>
              </w:rPr>
            </w:pPr>
            <w:r>
              <w:rPr>
                <w:rFonts w:eastAsia="Arial" w:cs="Arial"/>
              </w:rPr>
              <w:t>Pesquisa_02</w:t>
            </w:r>
          </w:p>
        </w:tc>
        <w:tc>
          <w:tcPr>
            <w:tcW w:w="1206" w:type="dxa"/>
          </w:tcPr>
          <w:p w14:paraId="3713894A" w14:textId="77777777" w:rsidR="002B21F6" w:rsidRDefault="002B21F6" w:rsidP="00755F52">
            <w:pPr>
              <w:spacing w:after="240"/>
              <w:rPr>
                <w:rFonts w:eastAsia="Arial" w:cs="Arial"/>
              </w:rPr>
            </w:pPr>
          </w:p>
        </w:tc>
        <w:tc>
          <w:tcPr>
            <w:tcW w:w="1164" w:type="dxa"/>
          </w:tcPr>
          <w:p w14:paraId="0386A192" w14:textId="77777777" w:rsidR="002B21F6" w:rsidRDefault="002B21F6" w:rsidP="00755F52">
            <w:pPr>
              <w:spacing w:after="240"/>
              <w:rPr>
                <w:rFonts w:eastAsia="Arial" w:cs="Arial"/>
              </w:rPr>
            </w:pPr>
          </w:p>
        </w:tc>
        <w:tc>
          <w:tcPr>
            <w:tcW w:w="1121" w:type="dxa"/>
          </w:tcPr>
          <w:p w14:paraId="5EF10EAA" w14:textId="77777777" w:rsidR="002B21F6" w:rsidRPr="0039587F" w:rsidRDefault="002B21F6" w:rsidP="00755F52">
            <w:pPr>
              <w:spacing w:after="240"/>
              <w:jc w:val="center"/>
              <w:rPr>
                <w:rFonts w:eastAsia="Arial" w:cs="Arial"/>
                <w:b/>
              </w:rPr>
            </w:pPr>
            <w:r>
              <w:rPr>
                <w:rFonts w:eastAsia="Arial" w:cs="Arial"/>
                <w:b/>
              </w:rPr>
              <w:t>X</w:t>
            </w:r>
          </w:p>
        </w:tc>
        <w:tc>
          <w:tcPr>
            <w:tcW w:w="2111" w:type="dxa"/>
          </w:tcPr>
          <w:p w14:paraId="60CC8B8A" w14:textId="77777777" w:rsidR="002B21F6" w:rsidRDefault="002B21F6" w:rsidP="00755F52">
            <w:pPr>
              <w:spacing w:after="240"/>
              <w:rPr>
                <w:rFonts w:eastAsia="Arial" w:cs="Arial"/>
              </w:rPr>
            </w:pPr>
            <w:r>
              <w:rPr>
                <w:rFonts w:eastAsia="Arial" w:cs="Arial"/>
              </w:rPr>
              <w:t>Juan Ferreira dos Santos Santana</w:t>
            </w:r>
          </w:p>
        </w:tc>
        <w:tc>
          <w:tcPr>
            <w:tcW w:w="1482" w:type="dxa"/>
          </w:tcPr>
          <w:p w14:paraId="221209AC" w14:textId="77777777" w:rsidR="002B21F6" w:rsidRDefault="002B21F6" w:rsidP="00755F52">
            <w:pPr>
              <w:spacing w:after="240"/>
              <w:rPr>
                <w:rFonts w:eastAsia="Arial" w:cs="Arial"/>
              </w:rPr>
            </w:pPr>
            <w:r>
              <w:rPr>
                <w:rFonts w:eastAsia="Arial" w:cs="Arial"/>
              </w:rPr>
              <w:t>11/11/2025</w:t>
            </w:r>
          </w:p>
        </w:tc>
        <w:tc>
          <w:tcPr>
            <w:tcW w:w="1560" w:type="dxa"/>
          </w:tcPr>
          <w:p w14:paraId="2909CB7A" w14:textId="77777777" w:rsidR="002B21F6" w:rsidRDefault="002B21F6" w:rsidP="00755F52">
            <w:pPr>
              <w:spacing w:after="240"/>
              <w:rPr>
                <w:rFonts w:eastAsia="Arial" w:cs="Arial"/>
              </w:rPr>
            </w:pPr>
            <w:r>
              <w:rPr>
                <w:rFonts w:eastAsia="Arial" w:cs="Arial"/>
              </w:rPr>
              <w:t>15/11/2025</w:t>
            </w:r>
          </w:p>
        </w:tc>
      </w:tr>
      <w:tr w:rsidR="002B21F6" w14:paraId="4F63B2FC" w14:textId="77777777" w:rsidTr="00755F52">
        <w:tc>
          <w:tcPr>
            <w:tcW w:w="2179" w:type="dxa"/>
          </w:tcPr>
          <w:p w14:paraId="77F02DC3" w14:textId="77777777" w:rsidR="002B21F6" w:rsidRDefault="002B21F6" w:rsidP="00755F52">
            <w:pPr>
              <w:spacing w:after="240"/>
              <w:rPr>
                <w:rFonts w:eastAsia="Arial" w:cs="Arial"/>
              </w:rPr>
            </w:pPr>
            <w:r>
              <w:rPr>
                <w:rFonts w:eastAsia="Arial" w:cs="Arial"/>
              </w:rPr>
              <w:t>Pesquisa_03</w:t>
            </w:r>
          </w:p>
        </w:tc>
        <w:tc>
          <w:tcPr>
            <w:tcW w:w="1206" w:type="dxa"/>
          </w:tcPr>
          <w:p w14:paraId="54187844" w14:textId="77777777" w:rsidR="002B21F6" w:rsidRDefault="002B21F6" w:rsidP="00755F52">
            <w:pPr>
              <w:spacing w:after="240"/>
              <w:rPr>
                <w:rFonts w:eastAsia="Arial" w:cs="Arial"/>
              </w:rPr>
            </w:pPr>
          </w:p>
        </w:tc>
        <w:tc>
          <w:tcPr>
            <w:tcW w:w="1164" w:type="dxa"/>
          </w:tcPr>
          <w:p w14:paraId="49CAAE3B" w14:textId="77777777" w:rsidR="002B21F6" w:rsidRDefault="002B21F6" w:rsidP="00755F52">
            <w:pPr>
              <w:spacing w:after="240"/>
              <w:rPr>
                <w:rFonts w:eastAsia="Arial" w:cs="Arial"/>
              </w:rPr>
            </w:pPr>
          </w:p>
        </w:tc>
        <w:tc>
          <w:tcPr>
            <w:tcW w:w="1121" w:type="dxa"/>
          </w:tcPr>
          <w:p w14:paraId="7F8AEBFD" w14:textId="77777777" w:rsidR="002B21F6" w:rsidRPr="0039587F" w:rsidRDefault="002B21F6" w:rsidP="00755F52">
            <w:pPr>
              <w:spacing w:after="240"/>
              <w:jc w:val="center"/>
              <w:rPr>
                <w:rFonts w:eastAsia="Arial" w:cs="Arial"/>
                <w:b/>
              </w:rPr>
            </w:pPr>
            <w:r>
              <w:rPr>
                <w:rFonts w:eastAsia="Arial" w:cs="Arial"/>
                <w:b/>
              </w:rPr>
              <w:t>X</w:t>
            </w:r>
          </w:p>
        </w:tc>
        <w:tc>
          <w:tcPr>
            <w:tcW w:w="2111" w:type="dxa"/>
          </w:tcPr>
          <w:p w14:paraId="0F8C51F5" w14:textId="77777777" w:rsidR="002B21F6" w:rsidRDefault="002B21F6" w:rsidP="00755F52">
            <w:pPr>
              <w:spacing w:after="240"/>
              <w:rPr>
                <w:rFonts w:eastAsia="Arial" w:cs="Arial"/>
              </w:rPr>
            </w:pPr>
            <w:r>
              <w:rPr>
                <w:rFonts w:eastAsia="Arial" w:cs="Arial"/>
              </w:rPr>
              <w:t>Juan Ferreira dos Santos Santana</w:t>
            </w:r>
          </w:p>
        </w:tc>
        <w:tc>
          <w:tcPr>
            <w:tcW w:w="1482" w:type="dxa"/>
          </w:tcPr>
          <w:p w14:paraId="1530E006" w14:textId="77777777" w:rsidR="002B21F6" w:rsidRDefault="002B21F6" w:rsidP="00755F52">
            <w:pPr>
              <w:spacing w:after="240"/>
              <w:rPr>
                <w:rFonts w:eastAsia="Arial" w:cs="Arial"/>
              </w:rPr>
            </w:pPr>
            <w:r>
              <w:rPr>
                <w:rFonts w:eastAsia="Arial" w:cs="Arial"/>
              </w:rPr>
              <w:t>11/11/2025</w:t>
            </w:r>
          </w:p>
        </w:tc>
        <w:tc>
          <w:tcPr>
            <w:tcW w:w="1560" w:type="dxa"/>
          </w:tcPr>
          <w:p w14:paraId="0F0F0C9E" w14:textId="77777777" w:rsidR="002B21F6" w:rsidRDefault="002B21F6" w:rsidP="00755F52">
            <w:pPr>
              <w:spacing w:after="240"/>
              <w:rPr>
                <w:rFonts w:eastAsia="Arial" w:cs="Arial"/>
              </w:rPr>
            </w:pPr>
            <w:r>
              <w:rPr>
                <w:rFonts w:eastAsia="Arial" w:cs="Arial"/>
              </w:rPr>
              <w:t>15/11/2025</w:t>
            </w:r>
          </w:p>
        </w:tc>
      </w:tr>
      <w:tr w:rsidR="002B21F6" w14:paraId="3D1B0FFD" w14:textId="77777777" w:rsidTr="00755F52">
        <w:tc>
          <w:tcPr>
            <w:tcW w:w="2179" w:type="dxa"/>
          </w:tcPr>
          <w:p w14:paraId="3ED6401E" w14:textId="77777777" w:rsidR="002B21F6" w:rsidRDefault="002B21F6" w:rsidP="00755F52">
            <w:pPr>
              <w:spacing w:after="240"/>
              <w:rPr>
                <w:rFonts w:eastAsia="Arial" w:cs="Arial"/>
              </w:rPr>
            </w:pPr>
            <w:r>
              <w:rPr>
                <w:rFonts w:eastAsia="Arial" w:cs="Arial"/>
              </w:rPr>
              <w:t>Estudo de Viabilidade Técnica</w:t>
            </w:r>
          </w:p>
        </w:tc>
        <w:tc>
          <w:tcPr>
            <w:tcW w:w="1206" w:type="dxa"/>
          </w:tcPr>
          <w:p w14:paraId="3C669F2F" w14:textId="77777777" w:rsidR="002B21F6" w:rsidRDefault="002B21F6" w:rsidP="00755F52">
            <w:pPr>
              <w:spacing w:after="240"/>
              <w:rPr>
                <w:rFonts w:eastAsia="Arial" w:cs="Arial"/>
              </w:rPr>
            </w:pPr>
          </w:p>
        </w:tc>
        <w:tc>
          <w:tcPr>
            <w:tcW w:w="1164" w:type="dxa"/>
          </w:tcPr>
          <w:p w14:paraId="47F59136" w14:textId="77777777" w:rsidR="002B21F6" w:rsidRDefault="002B21F6" w:rsidP="00755F52">
            <w:pPr>
              <w:spacing w:after="240"/>
              <w:rPr>
                <w:rFonts w:eastAsia="Arial" w:cs="Arial"/>
              </w:rPr>
            </w:pPr>
          </w:p>
        </w:tc>
        <w:tc>
          <w:tcPr>
            <w:tcW w:w="1121" w:type="dxa"/>
          </w:tcPr>
          <w:p w14:paraId="32D094DE" w14:textId="77777777" w:rsidR="002B21F6" w:rsidRPr="0039587F" w:rsidRDefault="002B21F6" w:rsidP="00755F52">
            <w:pPr>
              <w:spacing w:after="240"/>
              <w:jc w:val="center"/>
              <w:rPr>
                <w:rFonts w:eastAsia="Arial" w:cs="Arial"/>
                <w:b/>
              </w:rPr>
            </w:pPr>
            <w:r>
              <w:rPr>
                <w:rFonts w:eastAsia="Arial" w:cs="Arial"/>
                <w:b/>
              </w:rPr>
              <w:t>X</w:t>
            </w:r>
          </w:p>
        </w:tc>
        <w:tc>
          <w:tcPr>
            <w:tcW w:w="2111" w:type="dxa"/>
          </w:tcPr>
          <w:p w14:paraId="06EBD0BC" w14:textId="77777777" w:rsidR="002B21F6" w:rsidRDefault="002B21F6" w:rsidP="00755F52">
            <w:pPr>
              <w:spacing w:after="240"/>
              <w:rPr>
                <w:rFonts w:eastAsia="Arial" w:cs="Arial"/>
              </w:rPr>
            </w:pPr>
            <w:r>
              <w:rPr>
                <w:rFonts w:eastAsia="Arial" w:cs="Arial"/>
              </w:rPr>
              <w:t>Juan Ferreira dos Santos Santana</w:t>
            </w:r>
          </w:p>
        </w:tc>
        <w:tc>
          <w:tcPr>
            <w:tcW w:w="1482" w:type="dxa"/>
          </w:tcPr>
          <w:p w14:paraId="1FB365BC" w14:textId="77777777" w:rsidR="002B21F6" w:rsidRDefault="002B21F6" w:rsidP="00755F52">
            <w:pPr>
              <w:spacing w:after="240"/>
              <w:rPr>
                <w:rFonts w:eastAsia="Arial" w:cs="Arial"/>
              </w:rPr>
            </w:pPr>
            <w:r>
              <w:rPr>
                <w:rFonts w:eastAsia="Arial" w:cs="Arial"/>
              </w:rPr>
              <w:t>23/06/2025</w:t>
            </w:r>
          </w:p>
        </w:tc>
        <w:tc>
          <w:tcPr>
            <w:tcW w:w="1560" w:type="dxa"/>
          </w:tcPr>
          <w:p w14:paraId="4052A1EE" w14:textId="77777777" w:rsidR="002B21F6" w:rsidRDefault="002B21F6" w:rsidP="00755F52">
            <w:pPr>
              <w:spacing w:after="240"/>
              <w:rPr>
                <w:rFonts w:eastAsia="Arial" w:cs="Arial"/>
              </w:rPr>
            </w:pPr>
            <w:r>
              <w:rPr>
                <w:rFonts w:eastAsia="Arial" w:cs="Arial"/>
              </w:rPr>
              <w:t>24/06/2025</w:t>
            </w:r>
          </w:p>
        </w:tc>
      </w:tr>
      <w:tr w:rsidR="002B21F6" w14:paraId="6F915201" w14:textId="77777777" w:rsidTr="00755F52">
        <w:tc>
          <w:tcPr>
            <w:tcW w:w="2179" w:type="dxa"/>
          </w:tcPr>
          <w:p w14:paraId="52411F4C" w14:textId="77777777" w:rsidR="002B21F6" w:rsidRDefault="002B21F6" w:rsidP="00755F52">
            <w:pPr>
              <w:spacing w:after="240"/>
              <w:rPr>
                <w:rFonts w:eastAsia="Arial" w:cs="Arial"/>
              </w:rPr>
            </w:pPr>
            <w:r>
              <w:rPr>
                <w:rFonts w:eastAsia="Arial" w:cs="Arial"/>
              </w:rPr>
              <w:t>Estudo de Viabilidade de Custos</w:t>
            </w:r>
          </w:p>
        </w:tc>
        <w:tc>
          <w:tcPr>
            <w:tcW w:w="1206" w:type="dxa"/>
          </w:tcPr>
          <w:p w14:paraId="275A7DE7" w14:textId="77777777" w:rsidR="002B21F6" w:rsidRDefault="002B21F6" w:rsidP="00755F52">
            <w:pPr>
              <w:spacing w:after="240"/>
              <w:rPr>
                <w:rFonts w:eastAsia="Arial" w:cs="Arial"/>
              </w:rPr>
            </w:pPr>
          </w:p>
        </w:tc>
        <w:tc>
          <w:tcPr>
            <w:tcW w:w="1164" w:type="dxa"/>
          </w:tcPr>
          <w:p w14:paraId="559CD1D8" w14:textId="77777777" w:rsidR="002B21F6" w:rsidRDefault="002B21F6" w:rsidP="00755F52">
            <w:pPr>
              <w:spacing w:after="240"/>
              <w:rPr>
                <w:rFonts w:eastAsia="Arial" w:cs="Arial"/>
              </w:rPr>
            </w:pPr>
          </w:p>
        </w:tc>
        <w:tc>
          <w:tcPr>
            <w:tcW w:w="1121" w:type="dxa"/>
          </w:tcPr>
          <w:p w14:paraId="7C2B3DE2" w14:textId="77777777" w:rsidR="002B21F6" w:rsidRPr="00227897" w:rsidRDefault="002B21F6" w:rsidP="00755F52">
            <w:pPr>
              <w:spacing w:after="240"/>
              <w:jc w:val="center"/>
              <w:rPr>
                <w:rFonts w:eastAsia="Arial" w:cs="Arial"/>
              </w:rPr>
            </w:pPr>
            <w:r>
              <w:rPr>
                <w:rFonts w:eastAsia="Arial" w:cs="Arial"/>
                <w:b/>
              </w:rPr>
              <w:t>X</w:t>
            </w:r>
          </w:p>
        </w:tc>
        <w:tc>
          <w:tcPr>
            <w:tcW w:w="2111" w:type="dxa"/>
          </w:tcPr>
          <w:p w14:paraId="21F1EEF4" w14:textId="77777777" w:rsidR="002B21F6" w:rsidRDefault="002B21F6" w:rsidP="00755F52">
            <w:pPr>
              <w:spacing w:after="240"/>
              <w:rPr>
                <w:rFonts w:eastAsia="Arial" w:cs="Arial"/>
              </w:rPr>
            </w:pPr>
            <w:r>
              <w:rPr>
                <w:rFonts w:eastAsia="Arial" w:cs="Arial"/>
              </w:rPr>
              <w:t>Juan Ferreira dos Santos Santana</w:t>
            </w:r>
          </w:p>
        </w:tc>
        <w:tc>
          <w:tcPr>
            <w:tcW w:w="1482" w:type="dxa"/>
          </w:tcPr>
          <w:p w14:paraId="5968D730" w14:textId="77777777" w:rsidR="002B21F6" w:rsidRDefault="002B21F6" w:rsidP="00755F52">
            <w:pPr>
              <w:spacing w:after="240"/>
              <w:rPr>
                <w:rFonts w:eastAsia="Arial" w:cs="Arial"/>
              </w:rPr>
            </w:pPr>
            <w:r>
              <w:rPr>
                <w:rFonts w:eastAsia="Arial" w:cs="Arial"/>
              </w:rPr>
              <w:t>23/06/2025</w:t>
            </w:r>
          </w:p>
        </w:tc>
        <w:tc>
          <w:tcPr>
            <w:tcW w:w="1560" w:type="dxa"/>
          </w:tcPr>
          <w:p w14:paraId="26143065" w14:textId="77777777" w:rsidR="002B21F6" w:rsidRDefault="002B21F6" w:rsidP="00755F52">
            <w:pPr>
              <w:spacing w:after="240"/>
              <w:rPr>
                <w:rFonts w:eastAsia="Arial" w:cs="Arial"/>
              </w:rPr>
            </w:pPr>
            <w:r>
              <w:rPr>
                <w:rFonts w:eastAsia="Arial" w:cs="Arial"/>
              </w:rPr>
              <w:t>24/06/2025</w:t>
            </w:r>
          </w:p>
        </w:tc>
      </w:tr>
      <w:tr w:rsidR="002B21F6" w14:paraId="5C26B043" w14:textId="77777777" w:rsidTr="00755F52">
        <w:tc>
          <w:tcPr>
            <w:tcW w:w="2179" w:type="dxa"/>
          </w:tcPr>
          <w:p w14:paraId="3503DCDC" w14:textId="77777777" w:rsidR="002B21F6" w:rsidRDefault="002B21F6" w:rsidP="00755F52">
            <w:pPr>
              <w:spacing w:after="240"/>
              <w:rPr>
                <w:rFonts w:eastAsia="Arial" w:cs="Arial"/>
              </w:rPr>
            </w:pPr>
            <w:r>
              <w:rPr>
                <w:rFonts w:eastAsia="Arial" w:cs="Arial"/>
              </w:rPr>
              <w:lastRenderedPageBreak/>
              <w:t>Estudo de Viabilidade de Prazo</w:t>
            </w:r>
          </w:p>
        </w:tc>
        <w:tc>
          <w:tcPr>
            <w:tcW w:w="1206" w:type="dxa"/>
          </w:tcPr>
          <w:p w14:paraId="703CBE5C" w14:textId="77777777" w:rsidR="002B21F6" w:rsidRDefault="002B21F6" w:rsidP="00755F52">
            <w:pPr>
              <w:spacing w:after="240"/>
              <w:rPr>
                <w:rFonts w:eastAsia="Arial" w:cs="Arial"/>
              </w:rPr>
            </w:pPr>
          </w:p>
        </w:tc>
        <w:tc>
          <w:tcPr>
            <w:tcW w:w="1164" w:type="dxa"/>
          </w:tcPr>
          <w:p w14:paraId="655FB27A" w14:textId="77777777" w:rsidR="002B21F6" w:rsidRDefault="002B21F6" w:rsidP="00755F52">
            <w:pPr>
              <w:spacing w:after="240"/>
              <w:rPr>
                <w:rFonts w:eastAsia="Arial" w:cs="Arial"/>
              </w:rPr>
            </w:pPr>
          </w:p>
        </w:tc>
        <w:tc>
          <w:tcPr>
            <w:tcW w:w="1121" w:type="dxa"/>
          </w:tcPr>
          <w:p w14:paraId="234ED142" w14:textId="77777777" w:rsidR="002B21F6" w:rsidRPr="00227897" w:rsidRDefault="002B21F6" w:rsidP="00755F52">
            <w:pPr>
              <w:spacing w:after="240"/>
              <w:jc w:val="center"/>
              <w:rPr>
                <w:rFonts w:eastAsia="Arial" w:cs="Arial"/>
                <w:b/>
              </w:rPr>
            </w:pPr>
            <w:r>
              <w:rPr>
                <w:rFonts w:eastAsia="Arial" w:cs="Arial"/>
                <w:b/>
              </w:rPr>
              <w:t>X</w:t>
            </w:r>
          </w:p>
        </w:tc>
        <w:tc>
          <w:tcPr>
            <w:tcW w:w="2111" w:type="dxa"/>
          </w:tcPr>
          <w:p w14:paraId="21BE89C6" w14:textId="77777777" w:rsidR="002B21F6" w:rsidRDefault="002B21F6" w:rsidP="00755F52">
            <w:pPr>
              <w:spacing w:after="240"/>
              <w:rPr>
                <w:rFonts w:eastAsia="Arial" w:cs="Arial"/>
              </w:rPr>
            </w:pPr>
            <w:r>
              <w:rPr>
                <w:rFonts w:eastAsia="Arial" w:cs="Arial"/>
              </w:rPr>
              <w:t>Juan Ferreira dos Santos Santana</w:t>
            </w:r>
          </w:p>
        </w:tc>
        <w:tc>
          <w:tcPr>
            <w:tcW w:w="1482" w:type="dxa"/>
          </w:tcPr>
          <w:p w14:paraId="25B83EA2" w14:textId="77777777" w:rsidR="002B21F6" w:rsidRDefault="002B21F6" w:rsidP="00755F52">
            <w:pPr>
              <w:spacing w:after="240"/>
              <w:rPr>
                <w:rFonts w:eastAsia="Arial" w:cs="Arial"/>
              </w:rPr>
            </w:pPr>
            <w:r>
              <w:rPr>
                <w:rFonts w:eastAsia="Arial" w:cs="Arial"/>
              </w:rPr>
              <w:t>23/06/2025</w:t>
            </w:r>
          </w:p>
        </w:tc>
        <w:tc>
          <w:tcPr>
            <w:tcW w:w="1560" w:type="dxa"/>
          </w:tcPr>
          <w:p w14:paraId="28478E31" w14:textId="77777777" w:rsidR="002B21F6" w:rsidRDefault="002B21F6" w:rsidP="00755F52">
            <w:pPr>
              <w:spacing w:after="240"/>
              <w:rPr>
                <w:rFonts w:eastAsia="Arial" w:cs="Arial"/>
              </w:rPr>
            </w:pPr>
            <w:r>
              <w:rPr>
                <w:rFonts w:eastAsia="Arial" w:cs="Arial"/>
              </w:rPr>
              <w:t>24/06/2025</w:t>
            </w:r>
          </w:p>
        </w:tc>
      </w:tr>
      <w:tr w:rsidR="002B21F6" w14:paraId="2DACA1A5" w14:textId="77777777" w:rsidTr="00755F52">
        <w:tc>
          <w:tcPr>
            <w:tcW w:w="2179" w:type="dxa"/>
          </w:tcPr>
          <w:p w14:paraId="5344D899" w14:textId="77777777" w:rsidR="002B21F6" w:rsidRDefault="002B21F6" w:rsidP="00755F52">
            <w:pPr>
              <w:spacing w:after="240"/>
              <w:rPr>
                <w:rFonts w:eastAsia="Arial" w:cs="Arial"/>
              </w:rPr>
            </w:pPr>
            <w:r>
              <w:rPr>
                <w:rFonts w:eastAsia="Arial" w:cs="Arial"/>
              </w:rPr>
              <w:t>Questionários</w:t>
            </w:r>
          </w:p>
        </w:tc>
        <w:tc>
          <w:tcPr>
            <w:tcW w:w="1206" w:type="dxa"/>
          </w:tcPr>
          <w:p w14:paraId="133652C1" w14:textId="77777777" w:rsidR="002B21F6" w:rsidRDefault="002B21F6" w:rsidP="00755F52">
            <w:pPr>
              <w:spacing w:after="240"/>
              <w:rPr>
                <w:rFonts w:eastAsia="Arial" w:cs="Arial"/>
              </w:rPr>
            </w:pPr>
          </w:p>
        </w:tc>
        <w:tc>
          <w:tcPr>
            <w:tcW w:w="1164" w:type="dxa"/>
          </w:tcPr>
          <w:p w14:paraId="2611828B" w14:textId="77777777" w:rsidR="002B21F6" w:rsidRDefault="002B21F6" w:rsidP="00755F52">
            <w:pPr>
              <w:spacing w:after="240"/>
              <w:rPr>
                <w:rFonts w:eastAsia="Arial" w:cs="Arial"/>
              </w:rPr>
            </w:pPr>
          </w:p>
        </w:tc>
        <w:tc>
          <w:tcPr>
            <w:tcW w:w="1121" w:type="dxa"/>
          </w:tcPr>
          <w:p w14:paraId="08C9CC77" w14:textId="77777777" w:rsidR="002B21F6" w:rsidRPr="00227897" w:rsidRDefault="002B21F6" w:rsidP="00755F52">
            <w:pPr>
              <w:spacing w:after="240"/>
              <w:jc w:val="center"/>
              <w:rPr>
                <w:rFonts w:eastAsia="Arial" w:cs="Arial"/>
                <w:b/>
              </w:rPr>
            </w:pPr>
            <w:r>
              <w:rPr>
                <w:rFonts w:eastAsia="Arial" w:cs="Arial"/>
                <w:b/>
              </w:rPr>
              <w:t>X</w:t>
            </w:r>
          </w:p>
        </w:tc>
        <w:tc>
          <w:tcPr>
            <w:tcW w:w="2111" w:type="dxa"/>
          </w:tcPr>
          <w:p w14:paraId="40B5AD06" w14:textId="77777777" w:rsidR="002B21F6" w:rsidRDefault="002B21F6" w:rsidP="00755F52">
            <w:pPr>
              <w:spacing w:after="240"/>
              <w:rPr>
                <w:rFonts w:eastAsia="Arial" w:cs="Arial"/>
              </w:rPr>
            </w:pPr>
            <w:r>
              <w:rPr>
                <w:rFonts w:eastAsia="Arial" w:cs="Arial"/>
              </w:rPr>
              <w:t>Juan Ferreira dos Santos Santana</w:t>
            </w:r>
          </w:p>
        </w:tc>
        <w:tc>
          <w:tcPr>
            <w:tcW w:w="1482" w:type="dxa"/>
          </w:tcPr>
          <w:p w14:paraId="14BB9713" w14:textId="77777777" w:rsidR="002B21F6" w:rsidRDefault="002B21F6" w:rsidP="00755F52">
            <w:pPr>
              <w:spacing w:after="240"/>
              <w:rPr>
                <w:rFonts w:eastAsia="Arial" w:cs="Arial"/>
              </w:rPr>
            </w:pPr>
            <w:r>
              <w:rPr>
                <w:rFonts w:eastAsia="Arial" w:cs="Arial"/>
              </w:rPr>
              <w:t>25/09/2025</w:t>
            </w:r>
          </w:p>
        </w:tc>
        <w:tc>
          <w:tcPr>
            <w:tcW w:w="1560" w:type="dxa"/>
          </w:tcPr>
          <w:p w14:paraId="7B9F69D9" w14:textId="77777777" w:rsidR="002B21F6" w:rsidRDefault="002B21F6" w:rsidP="00755F52">
            <w:pPr>
              <w:spacing w:after="240"/>
              <w:rPr>
                <w:rFonts w:eastAsia="Arial" w:cs="Arial"/>
              </w:rPr>
            </w:pPr>
            <w:r>
              <w:rPr>
                <w:rFonts w:eastAsia="Arial" w:cs="Arial"/>
              </w:rPr>
              <w:t>30/09/2025</w:t>
            </w:r>
          </w:p>
        </w:tc>
      </w:tr>
      <w:tr w:rsidR="002B21F6" w14:paraId="34464705" w14:textId="77777777" w:rsidTr="00755F52">
        <w:tc>
          <w:tcPr>
            <w:tcW w:w="2179" w:type="dxa"/>
          </w:tcPr>
          <w:p w14:paraId="52C1FB80" w14:textId="77777777" w:rsidR="002B21F6" w:rsidRDefault="002B21F6" w:rsidP="00755F52">
            <w:pPr>
              <w:spacing w:after="240"/>
              <w:rPr>
                <w:rFonts w:eastAsia="Arial" w:cs="Arial"/>
              </w:rPr>
            </w:pPr>
            <w:r>
              <w:rPr>
                <w:rFonts w:eastAsia="Arial" w:cs="Arial"/>
              </w:rPr>
              <w:t>Diagrama de Casos de Uso</w:t>
            </w:r>
          </w:p>
        </w:tc>
        <w:tc>
          <w:tcPr>
            <w:tcW w:w="1206" w:type="dxa"/>
          </w:tcPr>
          <w:p w14:paraId="76DA3F0E" w14:textId="77777777" w:rsidR="002B21F6" w:rsidRPr="00227897" w:rsidRDefault="002B21F6" w:rsidP="00755F52">
            <w:pPr>
              <w:spacing w:after="240"/>
              <w:jc w:val="center"/>
              <w:rPr>
                <w:rFonts w:eastAsia="Arial" w:cs="Arial"/>
                <w:b/>
              </w:rPr>
            </w:pPr>
            <w:r>
              <w:rPr>
                <w:rFonts w:eastAsia="Arial" w:cs="Arial"/>
                <w:b/>
              </w:rPr>
              <w:t>X</w:t>
            </w:r>
          </w:p>
        </w:tc>
        <w:tc>
          <w:tcPr>
            <w:tcW w:w="1164" w:type="dxa"/>
          </w:tcPr>
          <w:p w14:paraId="2DB1E8F5" w14:textId="77777777" w:rsidR="002B21F6" w:rsidRDefault="002B21F6" w:rsidP="00755F52">
            <w:pPr>
              <w:spacing w:after="240"/>
              <w:rPr>
                <w:rFonts w:eastAsia="Arial" w:cs="Arial"/>
              </w:rPr>
            </w:pPr>
          </w:p>
        </w:tc>
        <w:tc>
          <w:tcPr>
            <w:tcW w:w="1121" w:type="dxa"/>
          </w:tcPr>
          <w:p w14:paraId="1D42D600" w14:textId="77777777" w:rsidR="002B21F6" w:rsidRDefault="002B21F6" w:rsidP="00755F52">
            <w:pPr>
              <w:spacing w:after="240"/>
              <w:rPr>
                <w:rFonts w:eastAsia="Arial" w:cs="Arial"/>
              </w:rPr>
            </w:pPr>
          </w:p>
        </w:tc>
        <w:tc>
          <w:tcPr>
            <w:tcW w:w="2111" w:type="dxa"/>
          </w:tcPr>
          <w:p w14:paraId="28186D0F" w14:textId="77777777" w:rsidR="002B21F6" w:rsidRDefault="002B21F6" w:rsidP="00755F52">
            <w:pPr>
              <w:spacing w:after="240"/>
              <w:rPr>
                <w:rFonts w:eastAsia="Arial" w:cs="Arial"/>
              </w:rPr>
            </w:pPr>
            <w:r>
              <w:rPr>
                <w:rFonts w:eastAsia="Arial" w:cs="Arial"/>
              </w:rPr>
              <w:t>Guilherme Vieira Silva</w:t>
            </w:r>
          </w:p>
        </w:tc>
        <w:tc>
          <w:tcPr>
            <w:tcW w:w="1482" w:type="dxa"/>
          </w:tcPr>
          <w:p w14:paraId="4C1C8E9F" w14:textId="77777777" w:rsidR="002B21F6" w:rsidRDefault="002B21F6" w:rsidP="00755F52">
            <w:pPr>
              <w:spacing w:after="240"/>
              <w:rPr>
                <w:rFonts w:eastAsia="Arial" w:cs="Arial"/>
              </w:rPr>
            </w:pPr>
            <w:r>
              <w:rPr>
                <w:rFonts w:eastAsia="Arial" w:cs="Arial"/>
              </w:rPr>
              <w:t>25/05/2025</w:t>
            </w:r>
          </w:p>
        </w:tc>
        <w:tc>
          <w:tcPr>
            <w:tcW w:w="1560" w:type="dxa"/>
          </w:tcPr>
          <w:p w14:paraId="7E98501C" w14:textId="77777777" w:rsidR="002B21F6" w:rsidRDefault="002B21F6" w:rsidP="00755F52">
            <w:pPr>
              <w:spacing w:after="240"/>
              <w:rPr>
                <w:rFonts w:eastAsia="Arial" w:cs="Arial"/>
              </w:rPr>
            </w:pPr>
            <w:r>
              <w:rPr>
                <w:rFonts w:eastAsia="Arial" w:cs="Arial"/>
              </w:rPr>
              <w:t>29/11/2025</w:t>
            </w:r>
          </w:p>
        </w:tc>
      </w:tr>
      <w:tr w:rsidR="002B21F6" w14:paraId="7B2AD742" w14:textId="77777777" w:rsidTr="00755F52">
        <w:tc>
          <w:tcPr>
            <w:tcW w:w="2179" w:type="dxa"/>
          </w:tcPr>
          <w:p w14:paraId="071F669B" w14:textId="77777777" w:rsidR="002B21F6" w:rsidRDefault="002B21F6" w:rsidP="00755F52">
            <w:pPr>
              <w:spacing w:after="240"/>
              <w:rPr>
                <w:rFonts w:eastAsia="Arial" w:cs="Arial"/>
              </w:rPr>
            </w:pPr>
            <w:r>
              <w:rPr>
                <w:rFonts w:eastAsia="Arial" w:cs="Arial"/>
              </w:rPr>
              <w:t>Banco de Dados</w:t>
            </w:r>
          </w:p>
        </w:tc>
        <w:tc>
          <w:tcPr>
            <w:tcW w:w="1206" w:type="dxa"/>
          </w:tcPr>
          <w:p w14:paraId="5AB00F57" w14:textId="77777777" w:rsidR="002B21F6" w:rsidRDefault="002B21F6" w:rsidP="00755F52">
            <w:pPr>
              <w:spacing w:after="240"/>
              <w:rPr>
                <w:rFonts w:eastAsia="Arial" w:cs="Arial"/>
              </w:rPr>
            </w:pPr>
          </w:p>
        </w:tc>
        <w:tc>
          <w:tcPr>
            <w:tcW w:w="1164" w:type="dxa"/>
          </w:tcPr>
          <w:p w14:paraId="2F495DF0" w14:textId="77777777" w:rsidR="002B21F6" w:rsidRDefault="002B21F6" w:rsidP="00755F52">
            <w:pPr>
              <w:spacing w:after="240"/>
              <w:rPr>
                <w:rFonts w:eastAsia="Arial" w:cs="Arial"/>
              </w:rPr>
            </w:pPr>
          </w:p>
        </w:tc>
        <w:tc>
          <w:tcPr>
            <w:tcW w:w="1121" w:type="dxa"/>
          </w:tcPr>
          <w:p w14:paraId="2CA59828" w14:textId="77777777" w:rsidR="002B21F6" w:rsidRPr="00227897" w:rsidRDefault="002B21F6" w:rsidP="00755F52">
            <w:pPr>
              <w:spacing w:after="240"/>
              <w:jc w:val="center"/>
              <w:rPr>
                <w:rFonts w:eastAsia="Arial" w:cs="Arial"/>
                <w:b/>
              </w:rPr>
            </w:pPr>
            <w:r>
              <w:rPr>
                <w:rFonts w:eastAsia="Arial" w:cs="Arial"/>
                <w:b/>
              </w:rPr>
              <w:t>X</w:t>
            </w:r>
          </w:p>
        </w:tc>
        <w:tc>
          <w:tcPr>
            <w:tcW w:w="2111" w:type="dxa"/>
          </w:tcPr>
          <w:p w14:paraId="67CAF372" w14:textId="77777777" w:rsidR="002B21F6" w:rsidRDefault="002B21F6" w:rsidP="00755F52">
            <w:pPr>
              <w:spacing w:after="240"/>
              <w:rPr>
                <w:rFonts w:eastAsia="Arial" w:cs="Arial"/>
              </w:rPr>
            </w:pPr>
            <w:r>
              <w:rPr>
                <w:rFonts w:eastAsia="Arial" w:cs="Arial"/>
              </w:rPr>
              <w:t>Juan Ferreira dos Santos Santana</w:t>
            </w:r>
          </w:p>
        </w:tc>
        <w:tc>
          <w:tcPr>
            <w:tcW w:w="1482" w:type="dxa"/>
          </w:tcPr>
          <w:p w14:paraId="6FEA501A" w14:textId="77777777" w:rsidR="002B21F6" w:rsidRDefault="002B21F6" w:rsidP="00755F52">
            <w:pPr>
              <w:spacing w:after="240"/>
              <w:rPr>
                <w:rFonts w:eastAsia="Arial" w:cs="Arial"/>
              </w:rPr>
            </w:pPr>
            <w:r>
              <w:rPr>
                <w:rFonts w:eastAsia="Arial" w:cs="Arial"/>
              </w:rPr>
              <w:t>10/07/2025</w:t>
            </w:r>
          </w:p>
        </w:tc>
        <w:tc>
          <w:tcPr>
            <w:tcW w:w="1560" w:type="dxa"/>
          </w:tcPr>
          <w:p w14:paraId="0B0FE0AC" w14:textId="77777777" w:rsidR="002B21F6" w:rsidRDefault="002B21F6" w:rsidP="00755F52">
            <w:pPr>
              <w:spacing w:after="240"/>
              <w:rPr>
                <w:rFonts w:eastAsia="Arial" w:cs="Arial"/>
              </w:rPr>
            </w:pPr>
            <w:r>
              <w:rPr>
                <w:rFonts w:eastAsia="Arial" w:cs="Arial"/>
              </w:rPr>
              <w:t>20/07/2025</w:t>
            </w:r>
          </w:p>
        </w:tc>
      </w:tr>
      <w:tr w:rsidR="002B21F6" w14:paraId="28D0E7ED" w14:textId="77777777" w:rsidTr="00755F52">
        <w:tc>
          <w:tcPr>
            <w:tcW w:w="2179" w:type="dxa"/>
          </w:tcPr>
          <w:p w14:paraId="359108B2" w14:textId="77777777" w:rsidR="002B21F6" w:rsidRDefault="002B21F6" w:rsidP="00755F52">
            <w:pPr>
              <w:spacing w:after="240"/>
              <w:rPr>
                <w:rFonts w:eastAsia="Arial" w:cs="Arial"/>
              </w:rPr>
            </w:pPr>
            <w:r>
              <w:rPr>
                <w:rFonts w:eastAsia="Arial" w:cs="Arial"/>
              </w:rPr>
              <w:t>Diagrama de Classe</w:t>
            </w:r>
          </w:p>
        </w:tc>
        <w:tc>
          <w:tcPr>
            <w:tcW w:w="1206" w:type="dxa"/>
          </w:tcPr>
          <w:p w14:paraId="1807691C" w14:textId="77777777" w:rsidR="002B21F6" w:rsidRPr="00227897" w:rsidRDefault="002B21F6" w:rsidP="00755F52">
            <w:pPr>
              <w:spacing w:after="240"/>
              <w:jc w:val="center"/>
              <w:rPr>
                <w:rFonts w:eastAsia="Arial" w:cs="Arial"/>
                <w:b/>
              </w:rPr>
            </w:pPr>
            <w:r>
              <w:rPr>
                <w:rFonts w:eastAsia="Arial" w:cs="Arial"/>
                <w:b/>
              </w:rPr>
              <w:t>X</w:t>
            </w:r>
          </w:p>
        </w:tc>
        <w:tc>
          <w:tcPr>
            <w:tcW w:w="1164" w:type="dxa"/>
          </w:tcPr>
          <w:p w14:paraId="6F5825D8" w14:textId="77777777" w:rsidR="002B21F6" w:rsidRDefault="002B21F6" w:rsidP="00755F52">
            <w:pPr>
              <w:spacing w:after="240"/>
              <w:rPr>
                <w:rFonts w:eastAsia="Arial" w:cs="Arial"/>
              </w:rPr>
            </w:pPr>
          </w:p>
        </w:tc>
        <w:tc>
          <w:tcPr>
            <w:tcW w:w="1121" w:type="dxa"/>
          </w:tcPr>
          <w:p w14:paraId="23B0C509" w14:textId="77777777" w:rsidR="002B21F6" w:rsidRDefault="002B21F6" w:rsidP="00755F52">
            <w:pPr>
              <w:spacing w:after="240"/>
              <w:rPr>
                <w:rFonts w:eastAsia="Arial" w:cs="Arial"/>
              </w:rPr>
            </w:pPr>
          </w:p>
        </w:tc>
        <w:tc>
          <w:tcPr>
            <w:tcW w:w="2111" w:type="dxa"/>
          </w:tcPr>
          <w:p w14:paraId="4F839D98" w14:textId="77777777" w:rsidR="002B21F6" w:rsidRDefault="002B21F6" w:rsidP="00755F52">
            <w:pPr>
              <w:spacing w:after="240"/>
              <w:rPr>
                <w:rFonts w:eastAsia="Arial" w:cs="Arial"/>
              </w:rPr>
            </w:pPr>
            <w:r>
              <w:rPr>
                <w:rFonts w:eastAsia="Arial" w:cs="Arial"/>
              </w:rPr>
              <w:t>Guilherme Vieira Silva</w:t>
            </w:r>
          </w:p>
        </w:tc>
        <w:tc>
          <w:tcPr>
            <w:tcW w:w="1482" w:type="dxa"/>
          </w:tcPr>
          <w:p w14:paraId="0741BA52" w14:textId="77777777" w:rsidR="002B21F6" w:rsidRDefault="002B21F6" w:rsidP="00755F52">
            <w:pPr>
              <w:spacing w:after="240"/>
              <w:rPr>
                <w:rFonts w:eastAsia="Arial" w:cs="Arial"/>
              </w:rPr>
            </w:pPr>
            <w:r>
              <w:rPr>
                <w:rFonts w:eastAsia="Arial" w:cs="Arial"/>
              </w:rPr>
              <w:t>27/05/2025</w:t>
            </w:r>
          </w:p>
        </w:tc>
        <w:tc>
          <w:tcPr>
            <w:tcW w:w="1560" w:type="dxa"/>
          </w:tcPr>
          <w:p w14:paraId="7F95970E" w14:textId="77777777" w:rsidR="002B21F6" w:rsidRDefault="002B21F6" w:rsidP="00755F52">
            <w:pPr>
              <w:spacing w:after="240"/>
              <w:rPr>
                <w:rFonts w:eastAsia="Arial" w:cs="Arial"/>
              </w:rPr>
            </w:pPr>
            <w:r>
              <w:rPr>
                <w:rFonts w:eastAsia="Arial" w:cs="Arial"/>
              </w:rPr>
              <w:t>29/11/2025</w:t>
            </w:r>
          </w:p>
        </w:tc>
      </w:tr>
      <w:tr w:rsidR="002B21F6" w14:paraId="44F13A63" w14:textId="77777777" w:rsidTr="00755F52">
        <w:tc>
          <w:tcPr>
            <w:tcW w:w="2179" w:type="dxa"/>
          </w:tcPr>
          <w:p w14:paraId="715E420A" w14:textId="77777777" w:rsidR="002B21F6" w:rsidRDefault="002B21F6" w:rsidP="00755F52">
            <w:pPr>
              <w:spacing w:after="240"/>
              <w:rPr>
                <w:rFonts w:eastAsia="Arial" w:cs="Arial"/>
              </w:rPr>
            </w:pPr>
            <w:r>
              <w:rPr>
                <w:rFonts w:eastAsia="Arial" w:cs="Arial"/>
              </w:rPr>
              <w:t>Diagrama MER e DER</w:t>
            </w:r>
          </w:p>
        </w:tc>
        <w:tc>
          <w:tcPr>
            <w:tcW w:w="1206" w:type="dxa"/>
          </w:tcPr>
          <w:p w14:paraId="48187CC2" w14:textId="77777777" w:rsidR="002B21F6" w:rsidRDefault="002B21F6" w:rsidP="00755F52">
            <w:pPr>
              <w:spacing w:after="240"/>
              <w:rPr>
                <w:rFonts w:eastAsia="Arial" w:cs="Arial"/>
              </w:rPr>
            </w:pPr>
          </w:p>
        </w:tc>
        <w:tc>
          <w:tcPr>
            <w:tcW w:w="1164" w:type="dxa"/>
          </w:tcPr>
          <w:p w14:paraId="6E76F385" w14:textId="77777777" w:rsidR="002B21F6" w:rsidRDefault="002B21F6" w:rsidP="00755F52">
            <w:pPr>
              <w:spacing w:after="240"/>
              <w:rPr>
                <w:rFonts w:eastAsia="Arial" w:cs="Arial"/>
              </w:rPr>
            </w:pPr>
          </w:p>
        </w:tc>
        <w:tc>
          <w:tcPr>
            <w:tcW w:w="1121" w:type="dxa"/>
          </w:tcPr>
          <w:p w14:paraId="6469155F" w14:textId="77777777" w:rsidR="002B21F6" w:rsidRPr="00D136D5" w:rsidRDefault="002B21F6" w:rsidP="00755F52">
            <w:pPr>
              <w:spacing w:after="240"/>
              <w:jc w:val="center"/>
              <w:rPr>
                <w:rFonts w:eastAsia="Arial" w:cs="Arial"/>
                <w:b/>
              </w:rPr>
            </w:pPr>
            <w:r>
              <w:rPr>
                <w:rFonts w:eastAsia="Arial" w:cs="Arial"/>
                <w:b/>
              </w:rPr>
              <w:t>X</w:t>
            </w:r>
          </w:p>
        </w:tc>
        <w:tc>
          <w:tcPr>
            <w:tcW w:w="2111" w:type="dxa"/>
          </w:tcPr>
          <w:p w14:paraId="2E65D89F" w14:textId="77777777" w:rsidR="002B21F6" w:rsidRDefault="002B21F6" w:rsidP="00755F52">
            <w:pPr>
              <w:spacing w:after="240"/>
              <w:rPr>
                <w:rFonts w:eastAsia="Arial" w:cs="Arial"/>
              </w:rPr>
            </w:pPr>
            <w:r>
              <w:rPr>
                <w:rFonts w:eastAsia="Arial" w:cs="Arial"/>
              </w:rPr>
              <w:t>Juan Ferreira dos Santos Santana</w:t>
            </w:r>
          </w:p>
        </w:tc>
        <w:tc>
          <w:tcPr>
            <w:tcW w:w="1482" w:type="dxa"/>
          </w:tcPr>
          <w:p w14:paraId="14340FF3" w14:textId="77777777" w:rsidR="002B21F6" w:rsidRDefault="002B21F6" w:rsidP="00755F52">
            <w:pPr>
              <w:spacing w:after="240"/>
              <w:rPr>
                <w:rFonts w:eastAsia="Arial" w:cs="Arial"/>
              </w:rPr>
            </w:pPr>
            <w:r>
              <w:rPr>
                <w:rFonts w:eastAsia="Arial" w:cs="Arial"/>
              </w:rPr>
              <w:t>07/07/2025</w:t>
            </w:r>
          </w:p>
        </w:tc>
        <w:tc>
          <w:tcPr>
            <w:tcW w:w="1560" w:type="dxa"/>
          </w:tcPr>
          <w:p w14:paraId="2C549BFE" w14:textId="77777777" w:rsidR="002B21F6" w:rsidRDefault="002B21F6" w:rsidP="00755F52">
            <w:pPr>
              <w:spacing w:after="240"/>
              <w:rPr>
                <w:rFonts w:eastAsia="Arial" w:cs="Arial"/>
              </w:rPr>
            </w:pPr>
            <w:r>
              <w:rPr>
                <w:rFonts w:eastAsia="Arial" w:cs="Arial"/>
              </w:rPr>
              <w:t>09/07/2025</w:t>
            </w:r>
          </w:p>
        </w:tc>
      </w:tr>
      <w:tr w:rsidR="002B21F6" w14:paraId="5EFCF009" w14:textId="77777777" w:rsidTr="00755F52">
        <w:tc>
          <w:tcPr>
            <w:tcW w:w="2179" w:type="dxa"/>
          </w:tcPr>
          <w:p w14:paraId="7559BD01" w14:textId="77777777" w:rsidR="002B21F6" w:rsidRDefault="002B21F6" w:rsidP="00755F52">
            <w:pPr>
              <w:spacing w:after="240"/>
              <w:rPr>
                <w:rFonts w:eastAsia="Arial" w:cs="Arial"/>
              </w:rPr>
            </w:pPr>
            <w:r>
              <w:rPr>
                <w:rFonts w:eastAsia="Arial" w:cs="Arial"/>
              </w:rPr>
              <w:t>Protótipos de Baixa Definição</w:t>
            </w:r>
          </w:p>
        </w:tc>
        <w:tc>
          <w:tcPr>
            <w:tcW w:w="1206" w:type="dxa"/>
          </w:tcPr>
          <w:p w14:paraId="0EB4D5CA" w14:textId="77777777" w:rsidR="002B21F6" w:rsidRPr="00D136D5" w:rsidRDefault="002B21F6" w:rsidP="00755F52">
            <w:pPr>
              <w:spacing w:after="240"/>
              <w:jc w:val="center"/>
              <w:rPr>
                <w:rFonts w:eastAsia="Arial" w:cs="Arial"/>
                <w:b/>
              </w:rPr>
            </w:pPr>
            <w:r>
              <w:rPr>
                <w:rFonts w:eastAsia="Arial" w:cs="Arial"/>
                <w:b/>
              </w:rPr>
              <w:t>X</w:t>
            </w:r>
          </w:p>
        </w:tc>
        <w:tc>
          <w:tcPr>
            <w:tcW w:w="1164" w:type="dxa"/>
          </w:tcPr>
          <w:p w14:paraId="4A7A54C3" w14:textId="77777777" w:rsidR="002B21F6" w:rsidRDefault="002B21F6" w:rsidP="00755F52">
            <w:pPr>
              <w:spacing w:after="240"/>
              <w:rPr>
                <w:rFonts w:eastAsia="Arial" w:cs="Arial"/>
              </w:rPr>
            </w:pPr>
          </w:p>
        </w:tc>
        <w:tc>
          <w:tcPr>
            <w:tcW w:w="1121" w:type="dxa"/>
          </w:tcPr>
          <w:p w14:paraId="5212A763" w14:textId="77777777" w:rsidR="002B21F6" w:rsidRDefault="002B21F6" w:rsidP="00755F52">
            <w:pPr>
              <w:spacing w:after="240"/>
              <w:rPr>
                <w:rFonts w:eastAsia="Arial" w:cs="Arial"/>
              </w:rPr>
            </w:pPr>
          </w:p>
        </w:tc>
        <w:tc>
          <w:tcPr>
            <w:tcW w:w="2111" w:type="dxa"/>
          </w:tcPr>
          <w:p w14:paraId="30AC660B" w14:textId="77777777" w:rsidR="002B21F6" w:rsidRDefault="002B21F6" w:rsidP="00755F52">
            <w:pPr>
              <w:spacing w:after="240"/>
              <w:rPr>
                <w:rFonts w:eastAsia="Arial" w:cs="Arial"/>
              </w:rPr>
            </w:pPr>
            <w:r>
              <w:rPr>
                <w:rFonts w:eastAsia="Arial" w:cs="Arial"/>
              </w:rPr>
              <w:t xml:space="preserve">Leonardo </w:t>
            </w:r>
            <w:proofErr w:type="spellStart"/>
            <w:r>
              <w:rPr>
                <w:rFonts w:eastAsia="Arial" w:cs="Arial"/>
              </w:rPr>
              <w:t>Dualdo</w:t>
            </w:r>
            <w:proofErr w:type="spellEnd"/>
            <w:r>
              <w:rPr>
                <w:rFonts w:eastAsia="Arial" w:cs="Arial"/>
              </w:rPr>
              <w:t xml:space="preserve"> de Araújo</w:t>
            </w:r>
          </w:p>
        </w:tc>
        <w:tc>
          <w:tcPr>
            <w:tcW w:w="1482" w:type="dxa"/>
          </w:tcPr>
          <w:p w14:paraId="60D38F1B" w14:textId="77777777" w:rsidR="002B21F6" w:rsidRDefault="002B21F6" w:rsidP="00755F52">
            <w:pPr>
              <w:spacing w:after="240"/>
              <w:rPr>
                <w:rFonts w:eastAsia="Arial" w:cs="Arial"/>
              </w:rPr>
            </w:pPr>
            <w:r>
              <w:rPr>
                <w:rFonts w:eastAsia="Arial" w:cs="Arial"/>
              </w:rPr>
              <w:t>25/06/2025</w:t>
            </w:r>
          </w:p>
        </w:tc>
        <w:tc>
          <w:tcPr>
            <w:tcW w:w="1560" w:type="dxa"/>
          </w:tcPr>
          <w:p w14:paraId="2F25FA38" w14:textId="77777777" w:rsidR="002B21F6" w:rsidRDefault="002B21F6" w:rsidP="00755F52">
            <w:pPr>
              <w:spacing w:after="240"/>
              <w:rPr>
                <w:rFonts w:eastAsia="Arial" w:cs="Arial"/>
              </w:rPr>
            </w:pPr>
            <w:r>
              <w:rPr>
                <w:rFonts w:eastAsia="Arial" w:cs="Arial"/>
              </w:rPr>
              <w:t>29/11/2025</w:t>
            </w:r>
          </w:p>
        </w:tc>
      </w:tr>
      <w:tr w:rsidR="002B21F6" w14:paraId="35245A16" w14:textId="77777777" w:rsidTr="00755F52">
        <w:tc>
          <w:tcPr>
            <w:tcW w:w="2179" w:type="dxa"/>
          </w:tcPr>
          <w:p w14:paraId="2891843B" w14:textId="77777777" w:rsidR="002B21F6" w:rsidRDefault="002B21F6" w:rsidP="00755F52">
            <w:pPr>
              <w:spacing w:after="240"/>
              <w:rPr>
                <w:rFonts w:eastAsia="Arial" w:cs="Arial"/>
              </w:rPr>
            </w:pPr>
            <w:r>
              <w:rPr>
                <w:rFonts w:eastAsia="Arial" w:cs="Arial"/>
              </w:rPr>
              <w:t>Protótipos de Média Definição</w:t>
            </w:r>
          </w:p>
        </w:tc>
        <w:tc>
          <w:tcPr>
            <w:tcW w:w="1206" w:type="dxa"/>
          </w:tcPr>
          <w:p w14:paraId="718A81AE" w14:textId="77777777" w:rsidR="002B21F6" w:rsidRPr="00D136D5" w:rsidRDefault="002B21F6" w:rsidP="00755F52">
            <w:pPr>
              <w:spacing w:after="240"/>
              <w:jc w:val="center"/>
              <w:rPr>
                <w:rFonts w:eastAsia="Arial" w:cs="Arial"/>
                <w:b/>
              </w:rPr>
            </w:pPr>
            <w:r>
              <w:rPr>
                <w:rFonts w:eastAsia="Arial" w:cs="Arial"/>
                <w:b/>
              </w:rPr>
              <w:t>X</w:t>
            </w:r>
          </w:p>
        </w:tc>
        <w:tc>
          <w:tcPr>
            <w:tcW w:w="1164" w:type="dxa"/>
          </w:tcPr>
          <w:p w14:paraId="699DDD87" w14:textId="77777777" w:rsidR="002B21F6" w:rsidRDefault="002B21F6" w:rsidP="00755F52">
            <w:pPr>
              <w:spacing w:after="240"/>
              <w:rPr>
                <w:rFonts w:eastAsia="Arial" w:cs="Arial"/>
              </w:rPr>
            </w:pPr>
          </w:p>
        </w:tc>
        <w:tc>
          <w:tcPr>
            <w:tcW w:w="1121" w:type="dxa"/>
          </w:tcPr>
          <w:p w14:paraId="684884D8" w14:textId="77777777" w:rsidR="002B21F6" w:rsidRDefault="002B21F6" w:rsidP="00755F52">
            <w:pPr>
              <w:spacing w:after="240"/>
              <w:rPr>
                <w:rFonts w:eastAsia="Arial" w:cs="Arial"/>
              </w:rPr>
            </w:pPr>
          </w:p>
        </w:tc>
        <w:tc>
          <w:tcPr>
            <w:tcW w:w="2111" w:type="dxa"/>
          </w:tcPr>
          <w:p w14:paraId="411D3586" w14:textId="77777777" w:rsidR="002B21F6" w:rsidRDefault="002B21F6" w:rsidP="00755F52">
            <w:pPr>
              <w:spacing w:after="240"/>
              <w:rPr>
                <w:rFonts w:eastAsia="Arial" w:cs="Arial"/>
              </w:rPr>
            </w:pPr>
            <w:r>
              <w:rPr>
                <w:rFonts w:eastAsia="Arial" w:cs="Arial"/>
              </w:rPr>
              <w:t xml:space="preserve">Leonardo </w:t>
            </w:r>
            <w:proofErr w:type="spellStart"/>
            <w:r>
              <w:rPr>
                <w:rFonts w:eastAsia="Arial" w:cs="Arial"/>
              </w:rPr>
              <w:t>Dualdo</w:t>
            </w:r>
            <w:proofErr w:type="spellEnd"/>
            <w:r>
              <w:rPr>
                <w:rFonts w:eastAsia="Arial" w:cs="Arial"/>
              </w:rPr>
              <w:t xml:space="preserve"> de Araújo</w:t>
            </w:r>
          </w:p>
        </w:tc>
        <w:tc>
          <w:tcPr>
            <w:tcW w:w="1482" w:type="dxa"/>
          </w:tcPr>
          <w:p w14:paraId="189B3477" w14:textId="77777777" w:rsidR="002B21F6" w:rsidRDefault="002B21F6" w:rsidP="00755F52">
            <w:pPr>
              <w:spacing w:after="240"/>
              <w:rPr>
                <w:rFonts w:eastAsia="Arial" w:cs="Arial"/>
              </w:rPr>
            </w:pPr>
            <w:r>
              <w:rPr>
                <w:rFonts w:eastAsia="Arial" w:cs="Arial"/>
              </w:rPr>
              <w:t>27/06/2025</w:t>
            </w:r>
          </w:p>
        </w:tc>
        <w:tc>
          <w:tcPr>
            <w:tcW w:w="1560" w:type="dxa"/>
          </w:tcPr>
          <w:p w14:paraId="15388A75" w14:textId="77777777" w:rsidR="002B21F6" w:rsidRDefault="002B21F6" w:rsidP="00755F52">
            <w:pPr>
              <w:spacing w:after="240"/>
              <w:rPr>
                <w:rFonts w:eastAsia="Arial" w:cs="Arial"/>
              </w:rPr>
            </w:pPr>
            <w:r>
              <w:rPr>
                <w:rFonts w:eastAsia="Arial" w:cs="Arial"/>
              </w:rPr>
              <w:t>29/11/2025</w:t>
            </w:r>
          </w:p>
        </w:tc>
      </w:tr>
      <w:tr w:rsidR="002B21F6" w14:paraId="2799F9CB" w14:textId="77777777" w:rsidTr="00755F52">
        <w:tc>
          <w:tcPr>
            <w:tcW w:w="2179" w:type="dxa"/>
          </w:tcPr>
          <w:p w14:paraId="4EA0BE94" w14:textId="77777777" w:rsidR="002B21F6" w:rsidRDefault="002B21F6" w:rsidP="00755F52">
            <w:pPr>
              <w:spacing w:after="240"/>
              <w:rPr>
                <w:rFonts w:eastAsia="Arial" w:cs="Arial"/>
              </w:rPr>
            </w:pPr>
            <w:r>
              <w:rPr>
                <w:rFonts w:eastAsia="Arial" w:cs="Arial"/>
              </w:rPr>
              <w:t>Protótipos de Alta Definição</w:t>
            </w:r>
          </w:p>
        </w:tc>
        <w:tc>
          <w:tcPr>
            <w:tcW w:w="1206" w:type="dxa"/>
          </w:tcPr>
          <w:p w14:paraId="07BC23A3" w14:textId="77777777" w:rsidR="002B21F6" w:rsidRPr="00D136D5" w:rsidRDefault="002B21F6" w:rsidP="00755F52">
            <w:pPr>
              <w:spacing w:after="240"/>
              <w:jc w:val="center"/>
              <w:rPr>
                <w:rFonts w:eastAsia="Arial" w:cs="Arial"/>
                <w:b/>
              </w:rPr>
            </w:pPr>
            <w:r>
              <w:rPr>
                <w:rFonts w:eastAsia="Arial" w:cs="Arial"/>
                <w:b/>
              </w:rPr>
              <w:t>X</w:t>
            </w:r>
          </w:p>
        </w:tc>
        <w:tc>
          <w:tcPr>
            <w:tcW w:w="1164" w:type="dxa"/>
          </w:tcPr>
          <w:p w14:paraId="57AFDEF5" w14:textId="77777777" w:rsidR="002B21F6" w:rsidRDefault="002B21F6" w:rsidP="00755F52">
            <w:pPr>
              <w:spacing w:after="240"/>
              <w:rPr>
                <w:rFonts w:eastAsia="Arial" w:cs="Arial"/>
              </w:rPr>
            </w:pPr>
          </w:p>
        </w:tc>
        <w:tc>
          <w:tcPr>
            <w:tcW w:w="1121" w:type="dxa"/>
          </w:tcPr>
          <w:p w14:paraId="1109466E" w14:textId="77777777" w:rsidR="002B21F6" w:rsidRDefault="002B21F6" w:rsidP="00755F52">
            <w:pPr>
              <w:spacing w:after="240"/>
              <w:rPr>
                <w:rFonts w:eastAsia="Arial" w:cs="Arial"/>
              </w:rPr>
            </w:pPr>
          </w:p>
        </w:tc>
        <w:tc>
          <w:tcPr>
            <w:tcW w:w="2111" w:type="dxa"/>
          </w:tcPr>
          <w:p w14:paraId="2BDFB33E" w14:textId="77777777" w:rsidR="002B21F6" w:rsidRDefault="002B21F6" w:rsidP="00755F52">
            <w:pPr>
              <w:spacing w:after="240"/>
              <w:rPr>
                <w:rFonts w:eastAsia="Arial" w:cs="Arial"/>
              </w:rPr>
            </w:pPr>
            <w:r>
              <w:rPr>
                <w:rFonts w:eastAsia="Arial" w:cs="Arial"/>
              </w:rPr>
              <w:t>Guilherme Vieira Silva</w:t>
            </w:r>
          </w:p>
        </w:tc>
        <w:tc>
          <w:tcPr>
            <w:tcW w:w="1482" w:type="dxa"/>
          </w:tcPr>
          <w:p w14:paraId="3FEC1DBA" w14:textId="77777777" w:rsidR="002B21F6" w:rsidRDefault="002B21F6" w:rsidP="00755F52">
            <w:pPr>
              <w:spacing w:after="240"/>
              <w:rPr>
                <w:rFonts w:eastAsia="Arial" w:cs="Arial"/>
              </w:rPr>
            </w:pPr>
            <w:r>
              <w:rPr>
                <w:rFonts w:eastAsia="Arial" w:cs="Arial"/>
              </w:rPr>
              <w:t>10/07/2025</w:t>
            </w:r>
          </w:p>
        </w:tc>
        <w:tc>
          <w:tcPr>
            <w:tcW w:w="1560" w:type="dxa"/>
          </w:tcPr>
          <w:p w14:paraId="603D37FE" w14:textId="77777777" w:rsidR="002B21F6" w:rsidRDefault="002B21F6" w:rsidP="00755F52">
            <w:pPr>
              <w:spacing w:after="240"/>
              <w:rPr>
                <w:rFonts w:eastAsia="Arial" w:cs="Arial"/>
              </w:rPr>
            </w:pPr>
            <w:r>
              <w:rPr>
                <w:rFonts w:eastAsia="Arial" w:cs="Arial"/>
              </w:rPr>
              <w:t>29/11/2025</w:t>
            </w:r>
          </w:p>
        </w:tc>
      </w:tr>
      <w:tr w:rsidR="002B21F6" w14:paraId="79EDE7A4" w14:textId="77777777" w:rsidTr="00755F52">
        <w:tc>
          <w:tcPr>
            <w:tcW w:w="2179" w:type="dxa"/>
          </w:tcPr>
          <w:p w14:paraId="5910B783" w14:textId="77777777" w:rsidR="002B21F6" w:rsidRDefault="002B21F6" w:rsidP="00755F52">
            <w:pPr>
              <w:spacing w:after="240"/>
              <w:rPr>
                <w:rFonts w:eastAsia="Arial" w:cs="Arial"/>
              </w:rPr>
            </w:pPr>
          </w:p>
        </w:tc>
        <w:tc>
          <w:tcPr>
            <w:tcW w:w="1206" w:type="dxa"/>
          </w:tcPr>
          <w:p w14:paraId="715D0377" w14:textId="77777777" w:rsidR="002B21F6" w:rsidRDefault="002B21F6" w:rsidP="00755F52">
            <w:pPr>
              <w:spacing w:after="240"/>
              <w:rPr>
                <w:rFonts w:eastAsia="Arial" w:cs="Arial"/>
              </w:rPr>
            </w:pPr>
          </w:p>
        </w:tc>
        <w:tc>
          <w:tcPr>
            <w:tcW w:w="1164" w:type="dxa"/>
          </w:tcPr>
          <w:p w14:paraId="185AD522" w14:textId="77777777" w:rsidR="002B21F6" w:rsidRDefault="002B21F6" w:rsidP="00755F52">
            <w:pPr>
              <w:spacing w:after="240"/>
              <w:rPr>
                <w:rFonts w:eastAsia="Arial" w:cs="Arial"/>
              </w:rPr>
            </w:pPr>
          </w:p>
        </w:tc>
        <w:tc>
          <w:tcPr>
            <w:tcW w:w="1121" w:type="dxa"/>
          </w:tcPr>
          <w:p w14:paraId="6FAF3837" w14:textId="77777777" w:rsidR="002B21F6" w:rsidRDefault="002B21F6" w:rsidP="00755F52">
            <w:pPr>
              <w:spacing w:after="240"/>
              <w:rPr>
                <w:rFonts w:eastAsia="Arial" w:cs="Arial"/>
              </w:rPr>
            </w:pPr>
          </w:p>
        </w:tc>
        <w:tc>
          <w:tcPr>
            <w:tcW w:w="2111" w:type="dxa"/>
          </w:tcPr>
          <w:p w14:paraId="300C7F08" w14:textId="77777777" w:rsidR="002B21F6" w:rsidRDefault="002B21F6" w:rsidP="00755F52">
            <w:pPr>
              <w:spacing w:after="240"/>
              <w:rPr>
                <w:rFonts w:eastAsia="Arial" w:cs="Arial"/>
              </w:rPr>
            </w:pPr>
          </w:p>
        </w:tc>
        <w:tc>
          <w:tcPr>
            <w:tcW w:w="1482" w:type="dxa"/>
          </w:tcPr>
          <w:p w14:paraId="6A7222DB" w14:textId="77777777" w:rsidR="002B21F6" w:rsidRDefault="002B21F6" w:rsidP="00755F52">
            <w:pPr>
              <w:spacing w:after="240"/>
              <w:rPr>
                <w:rFonts w:eastAsia="Arial" w:cs="Arial"/>
              </w:rPr>
            </w:pPr>
          </w:p>
        </w:tc>
        <w:tc>
          <w:tcPr>
            <w:tcW w:w="1560" w:type="dxa"/>
          </w:tcPr>
          <w:p w14:paraId="37B01A4E" w14:textId="77777777" w:rsidR="002B21F6" w:rsidRDefault="002B21F6" w:rsidP="00755F52">
            <w:pPr>
              <w:spacing w:after="240"/>
              <w:rPr>
                <w:rFonts w:eastAsia="Arial" w:cs="Arial"/>
              </w:rPr>
            </w:pPr>
          </w:p>
        </w:tc>
      </w:tr>
    </w:tbl>
    <w:p w14:paraId="5C9A1AEE" w14:textId="77777777" w:rsidR="00D35086" w:rsidRDefault="00D35086">
      <w:pPr>
        <w:spacing w:after="240" w:line="360" w:lineRule="auto"/>
        <w:rPr>
          <w:rFonts w:eastAsia="Arial" w:cs="Arial"/>
          <w:b/>
          <w:sz w:val="28"/>
        </w:rPr>
      </w:pPr>
    </w:p>
    <w:p w14:paraId="5B329881" w14:textId="26DA2B50" w:rsidR="00100105" w:rsidRPr="00244AAA" w:rsidRDefault="00A15AF0" w:rsidP="23051913">
      <w:pPr>
        <w:pStyle w:val="Ttulo2"/>
        <w:spacing w:after="240"/>
        <w:rPr>
          <w:rFonts w:ascii="Arial" w:eastAsia="Arial" w:hAnsi="Arial" w:cs="Arial"/>
          <w:b/>
          <w:bCs/>
          <w:color w:val="auto"/>
          <w:sz w:val="28"/>
          <w:szCs w:val="28"/>
        </w:rPr>
      </w:pPr>
      <w:bookmarkStart w:id="26" w:name="_Toc215257664"/>
      <w:r w:rsidRPr="23051913">
        <w:rPr>
          <w:rFonts w:ascii="Arial" w:eastAsia="Arial" w:hAnsi="Arial" w:cs="Arial"/>
          <w:b/>
          <w:bCs/>
          <w:color w:val="auto"/>
          <w:sz w:val="28"/>
          <w:szCs w:val="28"/>
        </w:rPr>
        <w:t>2.</w:t>
      </w:r>
      <w:r w:rsidR="00AF0A3C" w:rsidRPr="23051913">
        <w:rPr>
          <w:rFonts w:ascii="Arial" w:eastAsia="Arial" w:hAnsi="Arial" w:cs="Arial"/>
          <w:b/>
          <w:bCs/>
          <w:color w:val="auto"/>
          <w:sz w:val="28"/>
          <w:szCs w:val="28"/>
        </w:rPr>
        <w:t>6 Projeto de Banco de Dados</w:t>
      </w:r>
      <w:bookmarkEnd w:id="26"/>
    </w:p>
    <w:p w14:paraId="1C1EDC3A" w14:textId="21C85DB2" w:rsidR="00100105" w:rsidRDefault="00100105" w:rsidP="23051913">
      <w:pPr>
        <w:spacing w:after="120" w:line="360" w:lineRule="auto"/>
        <w:ind w:firstLine="709"/>
        <w:jc w:val="both"/>
        <w:rPr>
          <w:rFonts w:eastAsia="Times New Roman" w:cs="Arial"/>
        </w:rPr>
      </w:pPr>
      <w:r w:rsidRPr="23051913">
        <w:rPr>
          <w:rFonts w:eastAsia="Times New Roman" w:cs="Arial"/>
        </w:rPr>
        <w:t>O projeto de banco de dados é o processo de projetar e desenvolver um sistema de gerenciamento de banco de dados (SGBD) para atender às necessidades de uma organização ou aplicação específica. O objetivo principal é criar uma estrutura de banco de dados lógica e física que seja eficiente, consistente e confiável.</w:t>
      </w:r>
    </w:p>
    <w:p w14:paraId="645168E3" w14:textId="28210A2A" w:rsidR="00244AAA" w:rsidRPr="00CB07AB" w:rsidRDefault="00244AAA" w:rsidP="23051913">
      <w:pPr>
        <w:spacing w:after="120" w:line="360" w:lineRule="auto"/>
        <w:ind w:firstLine="709"/>
        <w:jc w:val="both"/>
        <w:rPr>
          <w:rFonts w:eastAsia="Times New Roman" w:cs="Arial"/>
        </w:rPr>
      </w:pPr>
      <w:r w:rsidRPr="23051913">
        <w:rPr>
          <w:rFonts w:eastAsia="Times New Roman" w:cs="Arial"/>
        </w:rPr>
        <w:t xml:space="preserve">A aplicação do projeto de banco de dados no MCS é a </w:t>
      </w:r>
      <w:r w:rsidR="630578C2" w:rsidRPr="23051913">
        <w:rPr>
          <w:rFonts w:eastAsia="Times New Roman" w:cs="Arial"/>
        </w:rPr>
        <w:t>visa</w:t>
      </w:r>
      <w:r w:rsidRPr="23051913">
        <w:rPr>
          <w:rFonts w:eastAsia="Times New Roman" w:cs="Arial"/>
        </w:rPr>
        <w:t xml:space="preserve"> garant</w:t>
      </w:r>
      <w:r w:rsidR="632ADBD8" w:rsidRPr="23051913">
        <w:rPr>
          <w:rFonts w:eastAsia="Times New Roman" w:cs="Arial"/>
        </w:rPr>
        <w:t>ir</w:t>
      </w:r>
      <w:r w:rsidRPr="23051913">
        <w:rPr>
          <w:rFonts w:eastAsia="Times New Roman" w:cs="Arial"/>
        </w:rPr>
        <w:t xml:space="preserve"> o armazenamento, a recuperação e a análise eficiente dos dados críticos de monitoramento de competências</w:t>
      </w:r>
      <w:r w:rsidR="6BB19125" w:rsidRPr="23051913">
        <w:rPr>
          <w:rFonts w:eastAsia="Times New Roman" w:cs="Arial"/>
        </w:rPr>
        <w:t xml:space="preserve">, </w:t>
      </w:r>
      <w:proofErr w:type="spellStart"/>
      <w:r w:rsidR="6BB19125" w:rsidRPr="23051913">
        <w:rPr>
          <w:rFonts w:eastAsia="Times New Roman" w:cs="Arial"/>
        </w:rPr>
        <w:t>Atráves</w:t>
      </w:r>
      <w:proofErr w:type="spellEnd"/>
      <w:r w:rsidR="6BB19125" w:rsidRPr="23051913">
        <w:rPr>
          <w:rFonts w:eastAsia="Times New Roman" w:cs="Arial"/>
        </w:rPr>
        <w:t xml:space="preserve"> do desenvolvimento de um </w:t>
      </w:r>
      <w:r w:rsidR="000C35BA" w:rsidRPr="000C35BA">
        <w:rPr>
          <w:rFonts w:eastAsia="Times New Roman" w:cs="Arial"/>
          <w:b/>
        </w:rPr>
        <w:t>B</w:t>
      </w:r>
      <w:r w:rsidR="6BB19125" w:rsidRPr="000C35BA">
        <w:rPr>
          <w:rFonts w:eastAsia="Times New Roman" w:cs="Arial"/>
          <w:b/>
        </w:rPr>
        <w:t>anco de dados relacional</w:t>
      </w:r>
      <w:r w:rsidRPr="23051913">
        <w:rPr>
          <w:rFonts w:eastAsia="Times New Roman" w:cs="Arial"/>
        </w:rPr>
        <w:t>. Ele é fundamental para transformar eventos brutos em insights acionáveis para o usuário.</w:t>
      </w:r>
      <w:r w:rsidR="00CB07AB" w:rsidRPr="23051913">
        <w:rPr>
          <w:rFonts w:eastAsia="Times New Roman" w:cs="Arial"/>
        </w:rPr>
        <w:t xml:space="preserve"> Ele é separado em três principais fases, </w:t>
      </w:r>
      <w:r w:rsidR="00CB07AB" w:rsidRPr="23051913">
        <w:rPr>
          <w:rFonts w:eastAsia="Times New Roman" w:cs="Arial"/>
        </w:rPr>
        <w:lastRenderedPageBreak/>
        <w:t xml:space="preserve">sendo elas Banco Conceitual, Banco Lógico e Banco </w:t>
      </w:r>
      <w:proofErr w:type="gramStart"/>
      <w:r w:rsidR="00CB07AB" w:rsidRPr="23051913">
        <w:rPr>
          <w:rFonts w:eastAsia="Times New Roman" w:cs="Arial"/>
        </w:rPr>
        <w:t>Físico.</w:t>
      </w:r>
      <w:r w:rsidR="00BB4992" w:rsidRPr="23051913">
        <w:rPr>
          <w:rFonts w:eastAsia="Times New Roman" w:cs="Arial"/>
        </w:rPr>
        <w:t>(</w:t>
      </w:r>
      <w:proofErr w:type="gramEnd"/>
      <w:r w:rsidR="00BB4992" w:rsidRPr="23051913">
        <w:rPr>
          <w:rFonts w:eastAsia="Times New Roman" w:cs="Arial"/>
        </w:rPr>
        <w:t>Representações no Apêndice C)</w:t>
      </w:r>
    </w:p>
    <w:p w14:paraId="1C0BBD23" w14:textId="4B9D7614" w:rsidR="0018315E" w:rsidRPr="002765FB" w:rsidRDefault="00DF2DAB" w:rsidP="002765FB">
      <w:pPr>
        <w:pStyle w:val="Ttulo3"/>
        <w:spacing w:after="240"/>
        <w:rPr>
          <w:rFonts w:ascii="Arial" w:eastAsia="Arial" w:hAnsi="Arial" w:cs="Arial"/>
          <w:b/>
          <w:bCs/>
          <w:color w:val="auto"/>
          <w:sz w:val="28"/>
          <w:szCs w:val="28"/>
        </w:rPr>
      </w:pPr>
      <w:bookmarkStart w:id="27" w:name="_Toc215257665"/>
      <w:r w:rsidRPr="23051913">
        <w:rPr>
          <w:rFonts w:ascii="Arial" w:eastAsia="Arial" w:hAnsi="Arial" w:cs="Arial"/>
          <w:b/>
          <w:bCs/>
          <w:color w:val="auto"/>
          <w:sz w:val="28"/>
          <w:szCs w:val="28"/>
        </w:rPr>
        <w:t>2.6.1 Projeto de Banco de Dados – Conceitual</w:t>
      </w:r>
      <w:bookmarkEnd w:id="27"/>
    </w:p>
    <w:p w14:paraId="06257B5A" w14:textId="19F78A6D" w:rsidR="00CB07AB" w:rsidRPr="009616BF" w:rsidRDefault="00CB07AB" w:rsidP="23051913">
      <w:pPr>
        <w:spacing w:after="120" w:line="360" w:lineRule="auto"/>
        <w:ind w:firstLine="709"/>
        <w:jc w:val="both"/>
        <w:rPr>
          <w:rFonts w:eastAsia="Times New Roman" w:cs="Arial"/>
        </w:rPr>
      </w:pPr>
      <w:r w:rsidRPr="23051913">
        <w:rPr>
          <w:rFonts w:eastAsia="Times New Roman" w:cs="Arial"/>
        </w:rPr>
        <w:t xml:space="preserve">Criar um modelo de alto nível da estrutura do banco de dados, </w:t>
      </w:r>
      <w:proofErr w:type="spellStart"/>
      <w:r w:rsidRPr="23051913">
        <w:rPr>
          <w:rFonts w:eastAsia="Times New Roman" w:cs="Arial"/>
        </w:rPr>
        <w:t>independente</w:t>
      </w:r>
      <w:proofErr w:type="spellEnd"/>
      <w:r w:rsidRPr="23051913">
        <w:rPr>
          <w:rFonts w:eastAsia="Times New Roman" w:cs="Arial"/>
        </w:rPr>
        <w:t xml:space="preserve"> de qualquer SGBD específico.</w:t>
      </w:r>
    </w:p>
    <w:p w14:paraId="4A2C3119" w14:textId="248EC4ED" w:rsidR="00CB07AB" w:rsidRPr="009616BF" w:rsidRDefault="00CB07AB" w:rsidP="23051913">
      <w:pPr>
        <w:spacing w:after="120" w:line="360" w:lineRule="auto"/>
        <w:ind w:firstLine="709"/>
        <w:jc w:val="both"/>
        <w:rPr>
          <w:rFonts w:eastAsia="Times New Roman" w:cs="Arial"/>
        </w:rPr>
      </w:pPr>
      <w:r w:rsidRPr="23051913">
        <w:rPr>
          <w:rFonts w:eastAsia="Times New Roman" w:cs="Arial"/>
        </w:rPr>
        <w:t>O modelo Entidade-Relacionamento (ER) é o mais comum, onde se identificam as entidades (coisas importantes), os atributos (características das entidades) e os relacionamentos (associações entre as entidades).</w:t>
      </w:r>
    </w:p>
    <w:p w14:paraId="24EC0A0B" w14:textId="20D3815A" w:rsidR="006D4FB5" w:rsidRDefault="006D4FB5" w:rsidP="006D4FB5">
      <w:pPr>
        <w:spacing w:after="120" w:line="360" w:lineRule="auto"/>
        <w:jc w:val="both"/>
        <w:rPr>
          <w:rFonts w:eastAsia="Times New Roman" w:cs="Arial"/>
        </w:rPr>
      </w:pPr>
      <w:r w:rsidRPr="00E23E71">
        <w:rPr>
          <w:rFonts w:eastAsia="Times New Roman" w:cs="Arial"/>
          <w:b/>
          <w:bCs/>
        </w:rPr>
        <w:t>Imagem 0</w:t>
      </w:r>
      <w:r>
        <w:rPr>
          <w:rFonts w:eastAsia="Times New Roman" w:cs="Arial"/>
          <w:b/>
          <w:bCs/>
        </w:rPr>
        <w:t>8</w:t>
      </w:r>
      <w:r>
        <w:rPr>
          <w:rFonts w:eastAsia="Times New Roman" w:cs="Arial"/>
        </w:rPr>
        <w:t>_</w:t>
      </w:r>
      <w:r>
        <w:rPr>
          <w:rFonts w:eastAsia="Times New Roman" w:cs="Arial"/>
        </w:rPr>
        <w:t>Banco de Dados Conceitual</w:t>
      </w:r>
    </w:p>
    <w:p w14:paraId="0E4A090A" w14:textId="1C327B14" w:rsidR="006D4FB5" w:rsidRDefault="00B07BFC" w:rsidP="006D4FB5">
      <w:pPr>
        <w:spacing w:after="120" w:line="360" w:lineRule="auto"/>
        <w:jc w:val="both"/>
        <w:rPr>
          <w:rFonts w:eastAsia="Times New Roman" w:cs="Arial"/>
        </w:rPr>
      </w:pPr>
      <w:r>
        <w:rPr>
          <w:rFonts w:eastAsia="Times New Roman" w:cs="Arial"/>
          <w:noProof/>
        </w:rPr>
        <w:drawing>
          <wp:inline distT="0" distB="0" distL="0" distR="0" wp14:anchorId="57A861D1" wp14:editId="7AD85938">
            <wp:extent cx="5867400" cy="4042908"/>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0333" cy="4051819"/>
                    </a:xfrm>
                    <a:prstGeom prst="rect">
                      <a:avLst/>
                    </a:prstGeom>
                    <a:noFill/>
                    <a:ln>
                      <a:noFill/>
                    </a:ln>
                  </pic:spPr>
                </pic:pic>
              </a:graphicData>
            </a:graphic>
          </wp:inline>
        </w:drawing>
      </w:r>
    </w:p>
    <w:p w14:paraId="49496B38" w14:textId="77777777" w:rsidR="006D4FB5" w:rsidRPr="000E3AB5" w:rsidRDefault="006D4FB5" w:rsidP="006D4FB5">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57B0685D" w14:textId="5A8B1686" w:rsidR="45AA3438" w:rsidRPr="008A3BFD" w:rsidRDefault="45AA3438" w:rsidP="23051913">
      <w:pPr>
        <w:spacing w:after="120" w:line="360" w:lineRule="auto"/>
        <w:ind w:left="430"/>
        <w:jc w:val="both"/>
        <w:rPr>
          <w:rFonts w:eastAsia="Times New Roman"/>
          <w:b/>
          <w:bCs/>
          <w:u w:val="single"/>
        </w:rPr>
      </w:pPr>
    </w:p>
    <w:p w14:paraId="6CBEA483" w14:textId="14256BCD" w:rsidR="00DF2DAB" w:rsidRDefault="00DF2DAB" w:rsidP="002765FB">
      <w:pPr>
        <w:pStyle w:val="Ttulo3"/>
        <w:spacing w:after="240"/>
        <w:rPr>
          <w:rFonts w:ascii="Arial" w:eastAsia="Arial" w:hAnsi="Arial" w:cs="Arial"/>
          <w:b/>
          <w:bCs/>
          <w:color w:val="auto"/>
          <w:sz w:val="28"/>
          <w:szCs w:val="28"/>
        </w:rPr>
      </w:pPr>
      <w:bookmarkStart w:id="28" w:name="_Toc215257666"/>
      <w:r w:rsidRPr="23051913">
        <w:rPr>
          <w:rFonts w:ascii="Arial" w:eastAsia="Arial" w:hAnsi="Arial" w:cs="Arial"/>
          <w:b/>
          <w:bCs/>
          <w:color w:val="auto"/>
          <w:sz w:val="28"/>
          <w:szCs w:val="28"/>
        </w:rPr>
        <w:t>2.6.2 Projeto de Banco de Dados – Lógico</w:t>
      </w:r>
      <w:bookmarkEnd w:id="28"/>
    </w:p>
    <w:p w14:paraId="52B8A012" w14:textId="16201395" w:rsidR="00E10E3B" w:rsidRPr="00E10E3B" w:rsidRDefault="00E10E3B" w:rsidP="23051913">
      <w:pPr>
        <w:spacing w:after="120" w:line="360" w:lineRule="auto"/>
        <w:ind w:firstLine="709"/>
        <w:jc w:val="both"/>
        <w:rPr>
          <w:rFonts w:eastAsia="Times New Roman" w:cs="Arial"/>
        </w:rPr>
      </w:pPr>
      <w:r w:rsidRPr="23051913">
        <w:rPr>
          <w:rFonts w:eastAsia="Times New Roman" w:cs="Arial"/>
        </w:rPr>
        <w:t>Converter o modelo conceitual para um modelo que possa ser implementado em um tipo específico de SGBD (geralmente o modelo relacional).</w:t>
      </w:r>
    </w:p>
    <w:p w14:paraId="0FE1A2F1" w14:textId="01B76DE4" w:rsidR="00E10E3B" w:rsidRPr="00E10E3B" w:rsidRDefault="00E10E3B" w:rsidP="23051913">
      <w:pPr>
        <w:spacing w:after="120" w:line="360" w:lineRule="auto"/>
        <w:ind w:firstLine="709"/>
        <w:jc w:val="both"/>
        <w:rPr>
          <w:rFonts w:eastAsia="Times New Roman" w:cs="Arial"/>
        </w:rPr>
      </w:pPr>
      <w:r w:rsidRPr="23051913">
        <w:rPr>
          <w:rFonts w:eastAsia="Times New Roman" w:cs="Arial"/>
        </w:rPr>
        <w:lastRenderedPageBreak/>
        <w:t>Envolve transformar entidades e relacionamentos em tabelas (relações), colunas (atributos) e definir chaves primárias e chaves estrangeiras para manter a integridade dos dados.</w:t>
      </w:r>
    </w:p>
    <w:p w14:paraId="5E34A734" w14:textId="74FF84DD" w:rsidR="00E10E3B" w:rsidRPr="00E10E3B" w:rsidRDefault="00E10E3B" w:rsidP="23051913">
      <w:pPr>
        <w:spacing w:after="120" w:line="360" w:lineRule="auto"/>
        <w:ind w:firstLine="709"/>
        <w:jc w:val="both"/>
        <w:rPr>
          <w:rFonts w:eastAsia="Times New Roman" w:cs="Arial"/>
        </w:rPr>
      </w:pPr>
      <w:r w:rsidRPr="23051913">
        <w:rPr>
          <w:rFonts w:eastAsia="Times New Roman" w:cs="Arial"/>
        </w:rPr>
        <w:t>O processo de Normalização é crucial nesta fase para remover redundâncias e anomalias de atualização (formas normais como 1FN, 2FN, 3FN).</w:t>
      </w:r>
    </w:p>
    <w:p w14:paraId="6D162299" w14:textId="022886AA" w:rsidR="006D4FB5" w:rsidRDefault="006D4FB5" w:rsidP="006D4FB5">
      <w:pPr>
        <w:spacing w:after="120" w:line="360" w:lineRule="auto"/>
        <w:jc w:val="both"/>
        <w:rPr>
          <w:rFonts w:eastAsia="Times New Roman" w:cs="Arial"/>
        </w:rPr>
      </w:pPr>
      <w:r w:rsidRPr="00E23E71">
        <w:rPr>
          <w:rFonts w:eastAsia="Times New Roman" w:cs="Arial"/>
          <w:b/>
          <w:bCs/>
        </w:rPr>
        <w:t>Imagem 0</w:t>
      </w:r>
      <w:r>
        <w:rPr>
          <w:rFonts w:eastAsia="Times New Roman" w:cs="Arial"/>
          <w:b/>
          <w:bCs/>
        </w:rPr>
        <w:t>9</w:t>
      </w:r>
      <w:r>
        <w:rPr>
          <w:rFonts w:eastAsia="Times New Roman" w:cs="Arial"/>
        </w:rPr>
        <w:t xml:space="preserve">_Banco de Dados </w:t>
      </w:r>
      <w:r w:rsidR="00B07BFC">
        <w:rPr>
          <w:rFonts w:eastAsia="Times New Roman" w:cs="Arial"/>
        </w:rPr>
        <w:t>Lógico</w:t>
      </w:r>
    </w:p>
    <w:p w14:paraId="053A3DAC" w14:textId="12D842FC" w:rsidR="006D4FB5" w:rsidRDefault="00A6368A" w:rsidP="006D4FB5">
      <w:pPr>
        <w:spacing w:after="120" w:line="360" w:lineRule="auto"/>
        <w:jc w:val="both"/>
        <w:rPr>
          <w:rFonts w:eastAsia="Times New Roman" w:cs="Arial"/>
        </w:rPr>
      </w:pPr>
      <w:r>
        <w:rPr>
          <w:rFonts w:eastAsia="Times New Roman" w:cs="Arial"/>
          <w:noProof/>
        </w:rPr>
        <w:drawing>
          <wp:inline distT="0" distB="0" distL="0" distR="0" wp14:anchorId="0D8E7BD1" wp14:editId="09DD2D04">
            <wp:extent cx="5905500" cy="4236101"/>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0944" cy="4240006"/>
                    </a:xfrm>
                    <a:prstGeom prst="rect">
                      <a:avLst/>
                    </a:prstGeom>
                    <a:noFill/>
                    <a:ln>
                      <a:noFill/>
                    </a:ln>
                  </pic:spPr>
                </pic:pic>
              </a:graphicData>
            </a:graphic>
          </wp:inline>
        </w:drawing>
      </w:r>
    </w:p>
    <w:p w14:paraId="265CAD27" w14:textId="77777777" w:rsidR="006D4FB5" w:rsidRPr="000E3AB5" w:rsidRDefault="006D4FB5" w:rsidP="006D4FB5">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49F0289E" w14:textId="77777777" w:rsidR="00E10E3B" w:rsidRPr="00E10E3B" w:rsidRDefault="00E10E3B" w:rsidP="00E10E3B"/>
    <w:p w14:paraId="1B7B6798" w14:textId="3F26CC92" w:rsidR="00BB4992" w:rsidRDefault="00DF2DAB" w:rsidP="002765FB">
      <w:pPr>
        <w:pStyle w:val="Ttulo3"/>
        <w:spacing w:after="240"/>
        <w:rPr>
          <w:rFonts w:ascii="Arial" w:eastAsia="Arial" w:hAnsi="Arial" w:cs="Arial"/>
          <w:b/>
          <w:bCs/>
          <w:color w:val="auto"/>
          <w:sz w:val="28"/>
          <w:szCs w:val="28"/>
        </w:rPr>
      </w:pPr>
      <w:bookmarkStart w:id="29" w:name="_Toc215257667"/>
      <w:r w:rsidRPr="23051913">
        <w:rPr>
          <w:rFonts w:ascii="Arial" w:eastAsia="Arial" w:hAnsi="Arial" w:cs="Arial"/>
          <w:b/>
          <w:bCs/>
          <w:color w:val="auto"/>
          <w:sz w:val="28"/>
          <w:szCs w:val="28"/>
        </w:rPr>
        <w:t xml:space="preserve">2.6.3 Projeto de Dados </w:t>
      </w:r>
      <w:r w:rsidR="00BB4992" w:rsidRPr="23051913">
        <w:rPr>
          <w:rFonts w:ascii="Arial" w:eastAsia="Arial" w:hAnsi="Arial" w:cs="Arial"/>
          <w:b/>
          <w:bCs/>
          <w:color w:val="auto"/>
          <w:sz w:val="28"/>
          <w:szCs w:val="28"/>
        </w:rPr>
        <w:t>–</w:t>
      </w:r>
      <w:r w:rsidRPr="23051913">
        <w:rPr>
          <w:rFonts w:ascii="Arial" w:eastAsia="Arial" w:hAnsi="Arial" w:cs="Arial"/>
          <w:b/>
          <w:bCs/>
          <w:color w:val="auto"/>
          <w:sz w:val="28"/>
          <w:szCs w:val="28"/>
        </w:rPr>
        <w:t xml:space="preserve"> Físico</w:t>
      </w:r>
      <w:bookmarkEnd w:id="29"/>
    </w:p>
    <w:p w14:paraId="4944737A" w14:textId="44A97643" w:rsidR="00BB4992" w:rsidRPr="00BB4992" w:rsidRDefault="00BB4992" w:rsidP="23051913">
      <w:pPr>
        <w:spacing w:after="120" w:line="360" w:lineRule="auto"/>
        <w:ind w:firstLine="709"/>
        <w:jc w:val="both"/>
        <w:rPr>
          <w:rFonts w:eastAsia="Times New Roman" w:cs="Arial"/>
        </w:rPr>
      </w:pPr>
      <w:r w:rsidRPr="23051913">
        <w:rPr>
          <w:rFonts w:eastAsia="Times New Roman" w:cs="Arial"/>
        </w:rPr>
        <w:t>Especificar os detalhes internos de armazenamento e implementação para um SGBD escolhido (</w:t>
      </w:r>
      <w:proofErr w:type="spellStart"/>
      <w:r w:rsidRPr="23051913">
        <w:rPr>
          <w:rFonts w:eastAsia="Times New Roman" w:cs="Arial"/>
        </w:rPr>
        <w:t>ex</w:t>
      </w:r>
      <w:proofErr w:type="spellEnd"/>
      <w:r w:rsidRPr="23051913">
        <w:rPr>
          <w:rFonts w:eastAsia="Times New Roman" w:cs="Arial"/>
        </w:rPr>
        <w:t>: MySQL, PostgreSQL, Oracle).</w:t>
      </w:r>
    </w:p>
    <w:p w14:paraId="18C2A633" w14:textId="76B8A454" w:rsidR="00110EB1" w:rsidRDefault="00BB4992" w:rsidP="008D4074">
      <w:pPr>
        <w:spacing w:after="120" w:line="360" w:lineRule="auto"/>
        <w:ind w:firstLine="709"/>
        <w:jc w:val="both"/>
        <w:rPr>
          <w:rFonts w:eastAsia="Times New Roman" w:cs="Arial"/>
        </w:rPr>
      </w:pPr>
      <w:r w:rsidRPr="23051913">
        <w:rPr>
          <w:rFonts w:eastAsia="Times New Roman" w:cs="Arial"/>
        </w:rPr>
        <w:t>Inclui a definição de índices para otimizar o desempenho de consultas, a especificação dos tipos de dados exatos, a configuração de visões e as estratégias de armazenamento (como particionamento).</w:t>
      </w:r>
    </w:p>
    <w:p w14:paraId="1AACE5A4" w14:textId="2DCF6354" w:rsidR="006D4FB5" w:rsidRDefault="006D4FB5" w:rsidP="006D4FB5">
      <w:pPr>
        <w:spacing w:after="120" w:line="360" w:lineRule="auto"/>
        <w:jc w:val="both"/>
        <w:rPr>
          <w:rFonts w:eastAsia="Times New Roman" w:cs="Arial"/>
        </w:rPr>
      </w:pPr>
      <w:r w:rsidRPr="00E23E71">
        <w:rPr>
          <w:rFonts w:eastAsia="Times New Roman" w:cs="Arial"/>
          <w:b/>
          <w:bCs/>
        </w:rPr>
        <w:lastRenderedPageBreak/>
        <w:t xml:space="preserve">Imagem </w:t>
      </w:r>
      <w:r>
        <w:rPr>
          <w:rFonts w:eastAsia="Times New Roman" w:cs="Arial"/>
          <w:b/>
          <w:bCs/>
        </w:rPr>
        <w:t>10</w:t>
      </w:r>
      <w:r>
        <w:rPr>
          <w:rFonts w:eastAsia="Times New Roman" w:cs="Arial"/>
        </w:rPr>
        <w:t xml:space="preserve">_Banco de Dados </w:t>
      </w:r>
      <w:r>
        <w:rPr>
          <w:rFonts w:eastAsia="Times New Roman" w:cs="Arial"/>
        </w:rPr>
        <w:t>Físico</w:t>
      </w:r>
    </w:p>
    <w:p w14:paraId="75F29772" w14:textId="68E360D6" w:rsidR="006D4FB5" w:rsidRDefault="00DB7A27" w:rsidP="006D4FB5">
      <w:pPr>
        <w:spacing w:after="120" w:line="360" w:lineRule="auto"/>
        <w:jc w:val="both"/>
        <w:rPr>
          <w:rFonts w:eastAsia="Times New Roman" w:cs="Arial"/>
        </w:rPr>
      </w:pPr>
      <w:r>
        <w:rPr>
          <w:noProof/>
        </w:rPr>
        <w:drawing>
          <wp:inline distT="0" distB="0" distL="0" distR="0" wp14:anchorId="035250CF" wp14:editId="02964ACA">
            <wp:extent cx="4962525" cy="7862194"/>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5748" cy="7867300"/>
                    </a:xfrm>
                    <a:prstGeom prst="rect">
                      <a:avLst/>
                    </a:prstGeom>
                    <a:noFill/>
                    <a:ln>
                      <a:noFill/>
                    </a:ln>
                  </pic:spPr>
                </pic:pic>
              </a:graphicData>
            </a:graphic>
          </wp:inline>
        </w:drawing>
      </w:r>
    </w:p>
    <w:p w14:paraId="76A8EC91" w14:textId="77777777" w:rsidR="006D4FB5" w:rsidRPr="000E3AB5" w:rsidRDefault="006D4FB5" w:rsidP="006D4FB5">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488F799C" w14:textId="3C0F12DF" w:rsidR="006D4FB5" w:rsidRDefault="006D4FB5" w:rsidP="006D4FB5">
      <w:pPr>
        <w:spacing w:after="120" w:line="360" w:lineRule="auto"/>
        <w:jc w:val="both"/>
        <w:rPr>
          <w:rFonts w:eastAsia="Times New Roman" w:cs="Arial"/>
        </w:rPr>
      </w:pPr>
      <w:r w:rsidRPr="00E23E71">
        <w:rPr>
          <w:rFonts w:eastAsia="Times New Roman" w:cs="Arial"/>
          <w:b/>
          <w:bCs/>
        </w:rPr>
        <w:lastRenderedPageBreak/>
        <w:t xml:space="preserve">Imagem </w:t>
      </w:r>
      <w:r>
        <w:rPr>
          <w:rFonts w:eastAsia="Times New Roman" w:cs="Arial"/>
          <w:b/>
          <w:bCs/>
        </w:rPr>
        <w:t>11</w:t>
      </w:r>
      <w:r>
        <w:rPr>
          <w:rFonts w:eastAsia="Times New Roman" w:cs="Arial"/>
        </w:rPr>
        <w:t>_</w:t>
      </w:r>
      <w:r>
        <w:rPr>
          <w:rFonts w:eastAsia="Times New Roman" w:cs="Arial"/>
        </w:rPr>
        <w:t xml:space="preserve">Tabela Aluno </w:t>
      </w:r>
      <w:r>
        <w:rPr>
          <w:rFonts w:eastAsia="Times New Roman" w:cs="Arial"/>
        </w:rPr>
        <w:t xml:space="preserve">Banco de Dados </w:t>
      </w:r>
      <w:r>
        <w:rPr>
          <w:rFonts w:eastAsia="Times New Roman" w:cs="Arial"/>
        </w:rPr>
        <w:t>Físico</w:t>
      </w:r>
    </w:p>
    <w:p w14:paraId="43393595" w14:textId="791E3967" w:rsidR="006D4FB5" w:rsidRDefault="00BA7420" w:rsidP="006D4FB5">
      <w:pPr>
        <w:spacing w:after="120" w:line="360" w:lineRule="auto"/>
        <w:jc w:val="both"/>
        <w:rPr>
          <w:rFonts w:eastAsia="Times New Roman" w:cs="Arial"/>
        </w:rPr>
      </w:pPr>
      <w:r>
        <w:rPr>
          <w:noProof/>
        </w:rPr>
        <w:drawing>
          <wp:inline distT="0" distB="0" distL="0" distR="0" wp14:anchorId="377442AF" wp14:editId="280BB4C8">
            <wp:extent cx="5934075" cy="2137356"/>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2692" cy="2140460"/>
                    </a:xfrm>
                    <a:prstGeom prst="rect">
                      <a:avLst/>
                    </a:prstGeom>
                    <a:noFill/>
                    <a:ln>
                      <a:noFill/>
                    </a:ln>
                  </pic:spPr>
                </pic:pic>
              </a:graphicData>
            </a:graphic>
          </wp:inline>
        </w:drawing>
      </w:r>
    </w:p>
    <w:p w14:paraId="04C95BCA" w14:textId="77777777" w:rsidR="006D4FB5" w:rsidRPr="000E3AB5" w:rsidRDefault="006D4FB5" w:rsidP="006D4FB5">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57275320" w14:textId="77777777" w:rsidR="006D4FB5" w:rsidRPr="008D4074" w:rsidRDefault="006D4FB5" w:rsidP="006D4FB5">
      <w:pPr>
        <w:spacing w:after="120" w:line="360" w:lineRule="auto"/>
        <w:jc w:val="both"/>
        <w:rPr>
          <w:rFonts w:eastAsia="Times New Roman" w:cs="Arial"/>
        </w:rPr>
      </w:pPr>
    </w:p>
    <w:p w14:paraId="798C6C4F" w14:textId="1AE04D11" w:rsidR="000C3A38" w:rsidRPr="005507A7" w:rsidRDefault="00644B30" w:rsidP="23051913">
      <w:pPr>
        <w:pStyle w:val="Ttulo2"/>
        <w:spacing w:after="240"/>
        <w:rPr>
          <w:rFonts w:ascii="Arial" w:eastAsia="Arial" w:hAnsi="Arial" w:cs="Arial"/>
          <w:b/>
          <w:bCs/>
          <w:color w:val="auto"/>
          <w:sz w:val="28"/>
          <w:szCs w:val="28"/>
        </w:rPr>
      </w:pPr>
      <w:bookmarkStart w:id="30" w:name="_Toc215257668"/>
      <w:r w:rsidRPr="23051913">
        <w:rPr>
          <w:rFonts w:ascii="Arial" w:eastAsia="Arial" w:hAnsi="Arial" w:cs="Arial"/>
          <w:b/>
          <w:bCs/>
          <w:color w:val="auto"/>
          <w:sz w:val="28"/>
          <w:szCs w:val="28"/>
        </w:rPr>
        <w:t>2.</w:t>
      </w:r>
      <w:r w:rsidR="00BF7601" w:rsidRPr="23051913">
        <w:rPr>
          <w:rFonts w:ascii="Arial" w:eastAsia="Arial" w:hAnsi="Arial" w:cs="Arial"/>
          <w:b/>
          <w:bCs/>
          <w:color w:val="auto"/>
          <w:sz w:val="28"/>
          <w:szCs w:val="28"/>
        </w:rPr>
        <w:t>7 Metodologia</w:t>
      </w:r>
      <w:r w:rsidR="01515366" w:rsidRPr="23051913">
        <w:rPr>
          <w:rFonts w:ascii="Arial" w:eastAsia="Arial" w:hAnsi="Arial" w:cs="Arial"/>
          <w:b/>
          <w:bCs/>
          <w:color w:val="auto"/>
          <w:sz w:val="28"/>
          <w:szCs w:val="28"/>
        </w:rPr>
        <w:t>s</w:t>
      </w:r>
      <w:r w:rsidR="00F1166E" w:rsidRPr="23051913">
        <w:rPr>
          <w:rFonts w:ascii="Arial" w:eastAsia="Arial" w:hAnsi="Arial" w:cs="Arial"/>
          <w:b/>
          <w:bCs/>
          <w:color w:val="auto"/>
          <w:sz w:val="28"/>
          <w:szCs w:val="28"/>
        </w:rPr>
        <w:t xml:space="preserve"> </w:t>
      </w:r>
      <w:r w:rsidR="000C3A38" w:rsidRPr="23051913">
        <w:rPr>
          <w:rFonts w:ascii="Arial" w:eastAsia="Arial" w:hAnsi="Arial" w:cs="Arial"/>
          <w:b/>
          <w:bCs/>
          <w:color w:val="auto"/>
          <w:sz w:val="28"/>
          <w:szCs w:val="28"/>
        </w:rPr>
        <w:t>Ágil</w:t>
      </w:r>
      <w:bookmarkEnd w:id="30"/>
    </w:p>
    <w:p w14:paraId="73CD96D4" w14:textId="358F6B92" w:rsidR="00644B30" w:rsidRDefault="000C3A38" w:rsidP="23051913">
      <w:pPr>
        <w:spacing w:after="120" w:line="360" w:lineRule="auto"/>
        <w:ind w:firstLine="709"/>
        <w:jc w:val="both"/>
        <w:rPr>
          <w:rFonts w:eastAsia="Times New Roman" w:cs="Arial"/>
        </w:rPr>
      </w:pPr>
      <w:r w:rsidRPr="23051913">
        <w:rPr>
          <w:rFonts w:eastAsia="Times New Roman" w:cs="Arial"/>
        </w:rPr>
        <w:t xml:space="preserve">A Metodologia Ágil representa uma abordagem revolucionária para o desenvolvimento de software, contrapondo-se aos modelos tradicionais e sequenciais (como o Cascata). Seu foco principal é a entrega rápida e contínua de software funcional e a adaptação a mudanças ao longo do ciclo de vida do projeto. Essa abordagem é ideal para o MCS, pois permite que o sistema evolua rapidamente com base no feedback do mercado e dos usuários (Alunos e </w:t>
      </w:r>
      <w:proofErr w:type="spellStart"/>
      <w:r w:rsidRPr="23051913">
        <w:rPr>
          <w:rFonts w:eastAsia="Times New Roman" w:cs="Arial"/>
        </w:rPr>
        <w:t>PTs</w:t>
      </w:r>
      <w:proofErr w:type="spellEnd"/>
      <w:r w:rsidRPr="23051913">
        <w:rPr>
          <w:rFonts w:eastAsia="Times New Roman" w:cs="Arial"/>
        </w:rPr>
        <w:t xml:space="preserve">), um fator crítico para a inovação. </w:t>
      </w:r>
    </w:p>
    <w:p w14:paraId="4C5405C5" w14:textId="77777777" w:rsidR="000C3A38" w:rsidRPr="000C3A38" w:rsidRDefault="000C3A38" w:rsidP="23051913">
      <w:pPr>
        <w:spacing w:after="120" w:line="360" w:lineRule="auto"/>
        <w:ind w:firstLine="709"/>
        <w:jc w:val="both"/>
        <w:rPr>
          <w:rFonts w:eastAsia="Times New Roman" w:cs="Arial"/>
        </w:rPr>
      </w:pPr>
      <w:r w:rsidRPr="23051913">
        <w:rPr>
          <w:rFonts w:eastAsia="Times New Roman" w:cs="Arial"/>
        </w:rPr>
        <w:t>A essência do Ágil reside no Manifesto Ágil, criado em 2001 por um grupo de especialistas. Este manifesto estabeleceu quatro valores centrais:</w:t>
      </w:r>
    </w:p>
    <w:p w14:paraId="74AFF2E8" w14:textId="189135A0" w:rsidR="000C3A38" w:rsidRPr="000C3A38" w:rsidRDefault="000C3A38" w:rsidP="23051913">
      <w:pPr>
        <w:spacing w:after="120" w:line="360" w:lineRule="auto"/>
        <w:ind w:firstLine="709"/>
        <w:jc w:val="both"/>
        <w:rPr>
          <w:rFonts w:eastAsia="Times New Roman" w:cs="Arial"/>
        </w:rPr>
      </w:pPr>
      <w:r w:rsidRPr="23051913">
        <w:rPr>
          <w:rFonts w:eastAsia="Times New Roman" w:cs="Arial"/>
        </w:rPr>
        <w:t>. Indivíduos e interações mais que processos e ferramentas.</w:t>
      </w:r>
    </w:p>
    <w:p w14:paraId="759DE4B3" w14:textId="77777777" w:rsidR="000C3A38" w:rsidRDefault="000C3A38" w:rsidP="23051913">
      <w:pPr>
        <w:spacing w:after="120" w:line="360" w:lineRule="auto"/>
        <w:ind w:firstLine="709"/>
        <w:jc w:val="both"/>
        <w:rPr>
          <w:rFonts w:eastAsia="Times New Roman" w:cs="Arial"/>
        </w:rPr>
      </w:pPr>
      <w:r w:rsidRPr="23051913">
        <w:rPr>
          <w:rFonts w:eastAsia="Times New Roman" w:cs="Arial"/>
        </w:rPr>
        <w:t>. Software em funcionamento mais que documentação abrangente.</w:t>
      </w:r>
    </w:p>
    <w:p w14:paraId="602AE236" w14:textId="67E65748" w:rsidR="000C3A38" w:rsidRPr="000C3A38" w:rsidRDefault="000C3A38" w:rsidP="23051913">
      <w:pPr>
        <w:spacing w:after="120" w:line="360" w:lineRule="auto"/>
        <w:ind w:firstLine="709"/>
        <w:jc w:val="both"/>
        <w:rPr>
          <w:rFonts w:eastAsia="Times New Roman" w:cs="Arial"/>
        </w:rPr>
      </w:pPr>
      <w:r w:rsidRPr="23051913">
        <w:rPr>
          <w:rFonts w:eastAsia="Times New Roman" w:cs="Arial"/>
        </w:rPr>
        <w:t>. Colaboração com o cliente mais que negociação de contratos.</w:t>
      </w:r>
    </w:p>
    <w:p w14:paraId="03915572" w14:textId="13C6F563" w:rsidR="008343AA" w:rsidRDefault="000C3A38" w:rsidP="23051913">
      <w:pPr>
        <w:spacing w:after="120" w:line="360" w:lineRule="auto"/>
        <w:ind w:firstLine="709"/>
        <w:jc w:val="both"/>
        <w:rPr>
          <w:rFonts w:eastAsia="Times New Roman" w:cs="Arial"/>
        </w:rPr>
      </w:pPr>
      <w:r w:rsidRPr="23051913">
        <w:rPr>
          <w:rFonts w:eastAsia="Times New Roman" w:cs="Arial"/>
        </w:rPr>
        <w:t xml:space="preserve">. Responder a mudanças mais que seguir um plano (Manifesto </w:t>
      </w:r>
      <w:proofErr w:type="gramStart"/>
      <w:r w:rsidR="008343AA" w:rsidRPr="23051913">
        <w:rPr>
          <w:rFonts w:eastAsia="Times New Roman" w:cs="Arial"/>
        </w:rPr>
        <w:t xml:space="preserve">Ágil,  </w:t>
      </w:r>
      <w:r w:rsidRPr="23051913">
        <w:rPr>
          <w:rFonts w:eastAsia="Times New Roman" w:cs="Arial"/>
        </w:rPr>
        <w:t xml:space="preserve"> </w:t>
      </w:r>
      <w:proofErr w:type="gramEnd"/>
      <w:r w:rsidRPr="23051913">
        <w:rPr>
          <w:rFonts w:eastAsia="Times New Roman" w:cs="Arial"/>
        </w:rPr>
        <w:t xml:space="preserve"> 2001).</w:t>
      </w:r>
    </w:p>
    <w:p w14:paraId="6BF255F6" w14:textId="3A0C7296" w:rsidR="000C3A38" w:rsidRDefault="000C3A38" w:rsidP="23051913">
      <w:pPr>
        <w:spacing w:after="120" w:line="360" w:lineRule="auto"/>
        <w:ind w:firstLine="709"/>
        <w:jc w:val="both"/>
        <w:rPr>
          <w:rFonts w:eastAsia="Times New Roman" w:cs="Arial"/>
        </w:rPr>
      </w:pPr>
      <w:r w:rsidRPr="23051913">
        <w:rPr>
          <w:rFonts w:eastAsia="Times New Roman" w:cs="Arial"/>
        </w:rPr>
        <w:t xml:space="preserve">A aplicação da metodologia Ágil, como o Scrum, no </w:t>
      </w:r>
      <w:r w:rsidR="008343AA" w:rsidRPr="23051913">
        <w:rPr>
          <w:rFonts w:eastAsia="Times New Roman" w:cs="Arial"/>
        </w:rPr>
        <w:t>MCS</w:t>
      </w:r>
      <w:r w:rsidRPr="23051913">
        <w:rPr>
          <w:rFonts w:eastAsia="Times New Roman" w:cs="Arial"/>
        </w:rPr>
        <w:t xml:space="preserve"> baseia-se em princípios que garantem a flexibilidade e a qualidade do produto.</w:t>
      </w:r>
    </w:p>
    <w:p w14:paraId="5A1E81C0" w14:textId="3C179930" w:rsidR="000C3A38" w:rsidRPr="008D4074" w:rsidRDefault="00CD1542" w:rsidP="008D4074">
      <w:pPr>
        <w:spacing w:after="120" w:line="360" w:lineRule="auto"/>
        <w:ind w:firstLine="709"/>
        <w:jc w:val="both"/>
        <w:rPr>
          <w:rFonts w:eastAsia="Times New Roman" w:cs="Arial"/>
        </w:rPr>
      </w:pPr>
      <w:r w:rsidRPr="23051913">
        <w:rPr>
          <w:rFonts w:eastAsia="Times New Roman" w:cs="Arial"/>
        </w:rPr>
        <w:lastRenderedPageBreak/>
        <w:t xml:space="preserve">A comunicação entre os membros da equipe de desenvolvimento é sustentada por ferramentas digitais que promovem agilidade e integração. O WhatsApp é utilizado para interações rápidas e informais, permitindo que os desenvolvedores troquem mensagens instantâneas e compartilhem arquivos de forma prática. Já o Microsoft </w:t>
      </w:r>
      <w:proofErr w:type="spellStart"/>
      <w:r w:rsidRPr="23051913">
        <w:rPr>
          <w:rFonts w:eastAsia="Times New Roman" w:cs="Arial"/>
        </w:rPr>
        <w:t>Teams</w:t>
      </w:r>
      <w:proofErr w:type="spellEnd"/>
      <w:r w:rsidRPr="23051913">
        <w:rPr>
          <w:rFonts w:eastAsia="Times New Roman" w:cs="Arial"/>
        </w:rPr>
        <w:t xml:space="preserve"> é adotado como plataforma oficial de colaboração, oferecendo recursos de videoconferência, organização de tarefas e integração com outras ferramentas da Microsoft. A documentação da plataforma evidencia que o </w:t>
      </w:r>
      <w:proofErr w:type="spellStart"/>
      <w:r w:rsidRPr="23051913">
        <w:rPr>
          <w:rFonts w:eastAsia="Times New Roman" w:cs="Arial"/>
        </w:rPr>
        <w:t>Teams</w:t>
      </w:r>
      <w:proofErr w:type="spellEnd"/>
      <w:r w:rsidRPr="23051913">
        <w:rPr>
          <w:rFonts w:eastAsia="Times New Roman" w:cs="Arial"/>
        </w:rPr>
        <w:t xml:space="preserve"> é voltado para ambientes corporativos e educacionais, sendo ideal para reuniões de acompanhamento, gestão de cronogramas e compartilhamento de documentos. Dessa forma, a combinação dessas ferramentas garante que a equipe mantenha uma comunicação eficiente e contínua durante todas as fases do projeto. </w:t>
      </w:r>
    </w:p>
    <w:p w14:paraId="5B27F7D4" w14:textId="01A0A135" w:rsidR="00946CBB" w:rsidRPr="008D4074" w:rsidRDefault="00B519EE" w:rsidP="008D4074">
      <w:pPr>
        <w:pStyle w:val="Ttulo3"/>
        <w:spacing w:after="240"/>
        <w:rPr>
          <w:rFonts w:ascii="Arial" w:eastAsia="Arial" w:hAnsi="Arial" w:cs="Arial"/>
          <w:b/>
          <w:bCs/>
          <w:color w:val="auto"/>
          <w:sz w:val="28"/>
          <w:szCs w:val="28"/>
        </w:rPr>
      </w:pPr>
      <w:bookmarkStart w:id="31" w:name="_Toc215257669"/>
      <w:r w:rsidRPr="008D4074">
        <w:rPr>
          <w:rFonts w:ascii="Arial" w:eastAsia="Arial" w:hAnsi="Arial" w:cs="Arial"/>
          <w:b/>
          <w:bCs/>
          <w:color w:val="auto"/>
          <w:sz w:val="28"/>
          <w:szCs w:val="28"/>
        </w:rPr>
        <w:t>2</w:t>
      </w:r>
      <w:r w:rsidRPr="00954C80">
        <w:rPr>
          <w:rFonts w:ascii="Arial" w:eastAsia="Arial" w:hAnsi="Arial" w:cs="Arial"/>
          <w:b/>
          <w:bCs/>
          <w:color w:val="auto"/>
          <w:sz w:val="28"/>
          <w:szCs w:val="28"/>
        </w:rPr>
        <w:t xml:space="preserve">.7.1 </w:t>
      </w:r>
      <w:r w:rsidR="6D90CBDE" w:rsidRPr="00954C80">
        <w:rPr>
          <w:rFonts w:ascii="Arial" w:eastAsia="Arial" w:hAnsi="Arial" w:cs="Arial"/>
          <w:b/>
          <w:bCs/>
          <w:color w:val="auto"/>
          <w:sz w:val="28"/>
          <w:szCs w:val="28"/>
        </w:rPr>
        <w:t xml:space="preserve">Metodologia Ágil </w:t>
      </w:r>
      <w:r w:rsidR="00DF2DAB" w:rsidRPr="00954C80">
        <w:rPr>
          <w:rFonts w:ascii="Arial" w:eastAsia="Arial" w:hAnsi="Arial" w:cs="Arial"/>
          <w:b/>
          <w:bCs/>
          <w:color w:val="auto"/>
          <w:sz w:val="28"/>
          <w:szCs w:val="28"/>
        </w:rPr>
        <w:t>-</w:t>
      </w:r>
      <w:r w:rsidR="6D90CBDE" w:rsidRPr="00954C80">
        <w:rPr>
          <w:rFonts w:ascii="Arial" w:eastAsia="Arial" w:hAnsi="Arial" w:cs="Arial"/>
          <w:b/>
          <w:bCs/>
          <w:color w:val="auto"/>
          <w:sz w:val="28"/>
          <w:szCs w:val="28"/>
        </w:rPr>
        <w:t xml:space="preserve"> Scrum</w:t>
      </w:r>
      <w:bookmarkEnd w:id="31"/>
    </w:p>
    <w:p w14:paraId="374F7FBA" w14:textId="2E21E9A9" w:rsidR="00644B30" w:rsidRDefault="00946CBB" w:rsidP="23051913">
      <w:pPr>
        <w:spacing w:after="120" w:line="360" w:lineRule="auto"/>
        <w:ind w:firstLine="709"/>
        <w:jc w:val="both"/>
        <w:rPr>
          <w:rFonts w:eastAsia="Times New Roman" w:cs="Arial"/>
        </w:rPr>
      </w:pPr>
      <w:r w:rsidRPr="23051913">
        <w:rPr>
          <w:rFonts w:eastAsia="Times New Roman" w:cs="Arial"/>
        </w:rPr>
        <w:t>A metodologia Scrum é o framework ágil mais amplamente utilizado para gerenciar projetos complexos, e é a escolha ideal para o desenvolvimento do MCS. O Scrum é um processo iterativo e incremental que ajuda equipes a entregar valor no menor tempo possível. Ele enfatiza a entrega de software funcional em curtos períodos de tempo, chamados Sprints (</w:t>
      </w:r>
      <w:proofErr w:type="spellStart"/>
      <w:r w:rsidRPr="23051913">
        <w:rPr>
          <w:rFonts w:eastAsia="Times New Roman" w:cs="Arial"/>
        </w:rPr>
        <w:t>Schwaber</w:t>
      </w:r>
      <w:proofErr w:type="spellEnd"/>
      <w:r w:rsidRPr="23051913">
        <w:rPr>
          <w:rFonts w:eastAsia="Times New Roman" w:cs="Arial"/>
        </w:rPr>
        <w:t xml:space="preserve"> &amp; Sutherland, 2017)</w:t>
      </w:r>
      <w:r w:rsidR="15058D61" w:rsidRPr="23051913">
        <w:rPr>
          <w:rFonts w:eastAsia="Times New Roman" w:cs="Arial"/>
        </w:rPr>
        <w:t>.</w:t>
      </w:r>
    </w:p>
    <w:p w14:paraId="37CFD821" w14:textId="77777777" w:rsidR="009616BF" w:rsidRDefault="009616BF">
      <w:pPr>
        <w:rPr>
          <w:rFonts w:eastAsia="Arial" w:cs="Arial"/>
          <w:b/>
          <w:sz w:val="28"/>
        </w:rPr>
      </w:pPr>
      <w:r>
        <w:br w:type="page"/>
      </w:r>
    </w:p>
    <w:p w14:paraId="7D9BBD55" w14:textId="04908876" w:rsidR="00D35086" w:rsidRPr="008C62E1" w:rsidRDefault="00B31F74" w:rsidP="004A6F12">
      <w:pPr>
        <w:pStyle w:val="Ttulo1"/>
        <w:rPr>
          <w:rFonts w:ascii="Noto Sans" w:eastAsia="Noto Sans" w:hAnsi="Noto Sans" w:cs="Noto Sans"/>
          <w:color w:val="00314C"/>
          <w:sz w:val="32"/>
          <w:szCs w:val="32"/>
        </w:rPr>
      </w:pPr>
      <w:bookmarkStart w:id="32" w:name="_Toc215257670"/>
      <w:r w:rsidRPr="23051913">
        <w:rPr>
          <w:sz w:val="32"/>
          <w:szCs w:val="32"/>
        </w:rPr>
        <w:lastRenderedPageBreak/>
        <w:t xml:space="preserve">3. </w:t>
      </w:r>
      <w:r w:rsidR="00CB11BF" w:rsidRPr="23051913">
        <w:rPr>
          <w:sz w:val="32"/>
          <w:szCs w:val="32"/>
        </w:rPr>
        <w:t>Fundamentação Teórica</w:t>
      </w:r>
      <w:bookmarkEnd w:id="32"/>
    </w:p>
    <w:p w14:paraId="1DCC9C3C" w14:textId="6702660D" w:rsidR="1EFDF11E" w:rsidRDefault="1EFDF11E" w:rsidP="23051913">
      <w:pPr>
        <w:spacing w:after="120" w:line="360" w:lineRule="auto"/>
        <w:ind w:firstLine="709"/>
        <w:jc w:val="both"/>
        <w:rPr>
          <w:rFonts w:eastAsia="Times New Roman" w:cs="Arial"/>
        </w:rPr>
      </w:pPr>
      <w:r w:rsidRPr="23051913">
        <w:rPr>
          <w:rFonts w:eastAsia="Times New Roman" w:cs="Arial"/>
        </w:rPr>
        <w:t>A elaboração deste tópico fundamenta-se em uma pesquisa exploratória que utilizou fontes acadêmicas e institucionais de caráter primário e secundário. Para compreender o cenário atual do setor fitness no Brasil, foram analisados relatórios oficiais da IHRSA (2019) e do SEBRAE (2024), que apontam o país como o segundo maior mercado mundial em número de academias, com mais de 64 mil estabelecimentos e faturamento anual superior a R$ 8,6 bilhões. Esses dados evidenciam não apenas o crescimento acelerado do setor, mas também a necessidade de soluções digitais capazes de atender às demandas de personalização e acompanhamento contínuo dos praticantes.</w:t>
      </w:r>
    </w:p>
    <w:p w14:paraId="2D7794C9" w14:textId="0FD48D7E" w:rsidR="1EFDF11E" w:rsidRDefault="1EFDF11E" w:rsidP="23051913">
      <w:pPr>
        <w:spacing w:after="120" w:line="360" w:lineRule="auto"/>
        <w:ind w:firstLine="709"/>
        <w:jc w:val="both"/>
        <w:rPr>
          <w:rFonts w:eastAsia="Times New Roman" w:cs="Arial"/>
        </w:rPr>
      </w:pPr>
      <w:r w:rsidRPr="23051913">
        <w:rPr>
          <w:rFonts w:eastAsia="Times New Roman" w:cs="Arial"/>
        </w:rPr>
        <w:t xml:space="preserve">Complementarmente, foram consultados artigos científicos disponíveis em plataformas como Google Acadêmico e SciELO, que discutem inovação tecnológica, experiência do usuário e estratégias de fidelização. Como destaca Carrera (2022), a adoção de ferramentas digitais no setor de saúde e bem-estar deve priorizar engajamento e motivação, elementos centrais para reduzir a evasão e fortalecer a relação entre alunos e profissionais. Além disso, autores como Pressman (2010) e </w:t>
      </w:r>
      <w:proofErr w:type="spellStart"/>
      <w:r w:rsidRPr="23051913">
        <w:rPr>
          <w:rFonts w:eastAsia="Times New Roman" w:cs="Arial"/>
        </w:rPr>
        <w:t>Sommerville</w:t>
      </w:r>
      <w:proofErr w:type="spellEnd"/>
      <w:r w:rsidRPr="23051913">
        <w:rPr>
          <w:rFonts w:eastAsia="Times New Roman" w:cs="Arial"/>
        </w:rPr>
        <w:t xml:space="preserve"> (2011) reforçam a importância de metodologias estruturadas de engenharia de software — levantamento de requisitos, modelagem UML e prototipagem — para garantir qualidade, eficiência e usabilidade em sistemas voltados ao usuário final.</w:t>
      </w:r>
    </w:p>
    <w:p w14:paraId="543C54BB" w14:textId="2A36F9FF" w:rsidR="1EFDF11E" w:rsidRDefault="1EFDF11E" w:rsidP="23051913">
      <w:pPr>
        <w:spacing w:after="120" w:line="360" w:lineRule="auto"/>
        <w:ind w:firstLine="709"/>
        <w:jc w:val="both"/>
        <w:rPr>
          <w:rFonts w:eastAsia="Times New Roman" w:cs="Arial"/>
        </w:rPr>
      </w:pPr>
      <w:r w:rsidRPr="23051913">
        <w:rPr>
          <w:rFonts w:eastAsia="Times New Roman" w:cs="Arial"/>
        </w:rPr>
        <w:t xml:space="preserve">Dessa forma, a fundamentação teórica articula dados estatísticos recentes e literatura acadêmica consolidada, oferecendo suporte à proposta do </w:t>
      </w:r>
      <w:proofErr w:type="spellStart"/>
      <w:r w:rsidRPr="23051913">
        <w:rPr>
          <w:rFonts w:eastAsia="Times New Roman" w:cs="Arial"/>
        </w:rPr>
        <w:t>MyCoreSonal</w:t>
      </w:r>
      <w:proofErr w:type="spellEnd"/>
      <w:r w:rsidRPr="23051913">
        <w:rPr>
          <w:rFonts w:eastAsia="Times New Roman" w:cs="Arial"/>
        </w:rPr>
        <w:t>. O projeto se insere em um contexto de expansão do mercado fitness e de crescente digitalização, justificando sua aplicabilidade como solução inovadora que promove comunicação eficaz, personalização de treinos e fidelização dos usuários, ao mesmo tempo em que contribui para a formação técnica dos desenvolvedores envolvidos.</w:t>
      </w:r>
    </w:p>
    <w:p w14:paraId="41597A0D" w14:textId="00C9FAB9" w:rsidR="23051913" w:rsidRDefault="23051913" w:rsidP="23051913"/>
    <w:p w14:paraId="4E966BF0" w14:textId="59888D87" w:rsidR="00CB11BF" w:rsidRPr="002765FB" w:rsidRDefault="00CB11BF" w:rsidP="002765FB">
      <w:pPr>
        <w:pStyle w:val="Ttulo2"/>
        <w:spacing w:after="240"/>
        <w:rPr>
          <w:rFonts w:ascii="Arial" w:eastAsia="Arial" w:hAnsi="Arial" w:cs="Arial"/>
          <w:b/>
          <w:bCs/>
          <w:color w:val="auto"/>
          <w:sz w:val="28"/>
          <w:szCs w:val="28"/>
        </w:rPr>
      </w:pPr>
      <w:bookmarkStart w:id="33" w:name="_Toc215257671"/>
      <w:r w:rsidRPr="008D4074">
        <w:rPr>
          <w:rFonts w:ascii="Arial" w:eastAsia="Arial" w:hAnsi="Arial" w:cs="Arial"/>
          <w:b/>
          <w:bCs/>
          <w:color w:val="auto"/>
          <w:sz w:val="28"/>
          <w:szCs w:val="28"/>
        </w:rPr>
        <w:t>3.1 Sua Ideia</w:t>
      </w:r>
      <w:bookmarkEnd w:id="33"/>
    </w:p>
    <w:p w14:paraId="3E7D0A63" w14:textId="7BB7C334" w:rsidR="00CB11BF" w:rsidRPr="00813196" w:rsidRDefault="00CB11BF" w:rsidP="00813196">
      <w:pPr>
        <w:spacing w:after="120" w:line="360" w:lineRule="auto"/>
        <w:ind w:right="284" w:firstLine="709"/>
        <w:rPr>
          <w:rStyle w:val="eop"/>
          <w:rFonts w:cs="Arial"/>
          <w:color w:val="000000"/>
          <w:shd w:val="clear" w:color="auto" w:fill="FFFFFF"/>
        </w:rPr>
      </w:pPr>
      <w:r w:rsidRPr="00813196">
        <w:rPr>
          <w:rStyle w:val="normaltextrun"/>
          <w:rFonts w:cs="Arial"/>
          <w:color w:val="000000"/>
          <w:shd w:val="clear" w:color="auto" w:fill="FFFFFF"/>
        </w:rPr>
        <w:t xml:space="preserve">A tecnologia tem se consolidado como um recurso essencial para otimizar tarefas cotidianas, impactando positivamente não apenas o meio </w:t>
      </w:r>
      <w:r w:rsidRPr="00813196">
        <w:rPr>
          <w:rStyle w:val="normaltextrun"/>
          <w:rFonts w:cs="Arial"/>
          <w:color w:val="000000"/>
          <w:shd w:val="clear" w:color="auto" w:fill="FFFFFF"/>
        </w:rPr>
        <w:lastRenderedPageBreak/>
        <w:t>acadêmico, mas também diversos setores da sociedade. Seu alcance vai desde a organização e o empreendedorismo até o entretenimento e a interação social (BREGOLIN, 2020). Entre essas inovações, os aplicativos móveis se destacam como ferramentas que potencializam a experiência urbana, permitindo que as pessoas usufruam de serviços e recursos de forma prática e eficiente (SILVA; URSSI, 2015). Nesse contexto, as academias de musculação, como parte do espaço urbano, também têm sido beneficiadas por essas soluções tecnológicas.</w:t>
      </w:r>
      <w:r w:rsidRPr="00813196">
        <w:rPr>
          <w:rStyle w:val="eop"/>
          <w:rFonts w:cs="Arial"/>
          <w:color w:val="000000"/>
          <w:shd w:val="clear" w:color="auto" w:fill="FFFFFF"/>
        </w:rPr>
        <w:t> </w:t>
      </w:r>
    </w:p>
    <w:p w14:paraId="53C8AD1B" w14:textId="24CB8A72" w:rsidR="00CB11BF" w:rsidRPr="00813196" w:rsidRDefault="00CB11BF" w:rsidP="00813196">
      <w:pPr>
        <w:spacing w:after="120" w:line="360" w:lineRule="auto"/>
        <w:ind w:right="284" w:firstLine="709"/>
        <w:rPr>
          <w:rStyle w:val="eop"/>
          <w:rFonts w:cs="Arial"/>
          <w:color w:val="000000"/>
          <w:shd w:val="clear" w:color="auto" w:fill="FFFFFF"/>
        </w:rPr>
      </w:pPr>
      <w:r w:rsidRPr="00813196">
        <w:rPr>
          <w:rStyle w:val="normaltextrun"/>
          <w:rFonts w:cs="Arial"/>
          <w:color w:val="000000"/>
          <w:shd w:val="clear" w:color="auto" w:fill="FFFFFF"/>
        </w:rPr>
        <w:t xml:space="preserve">O setor fitness, além de representar um ambiente social, é um mercado em expansão, impulsionado pela crescente conscientização sobre a importância da prática de exercícios físicos para uma vida saudável (BREGOLIN, 2020). No entanto, observa-se que, em muitos casos, os sistemas utilizados por academias não acompanham a evolução tecnológica disponível, gerando lacunas na comunicação e no acompanhamento dos alunos (MAYER; GURGEL; ANGULSKI, 2016). O aplicativo </w:t>
      </w:r>
      <w:proofErr w:type="spellStart"/>
      <w:r w:rsidRPr="00813196">
        <w:rPr>
          <w:rStyle w:val="normaltextrun"/>
          <w:rFonts w:cs="Arial"/>
          <w:b/>
          <w:bCs/>
          <w:color w:val="000000"/>
          <w:shd w:val="clear" w:color="auto" w:fill="FFFFFF"/>
        </w:rPr>
        <w:t>MyCoreSonal</w:t>
      </w:r>
      <w:proofErr w:type="spellEnd"/>
      <w:r w:rsidRPr="00813196">
        <w:rPr>
          <w:rStyle w:val="normaltextrun"/>
          <w:rFonts w:cs="Arial"/>
          <w:b/>
          <w:bCs/>
          <w:color w:val="000000"/>
          <w:shd w:val="clear" w:color="auto" w:fill="FFFFFF"/>
        </w:rPr>
        <w:t xml:space="preserve"> (MCS)</w:t>
      </w:r>
      <w:r w:rsidRPr="00813196">
        <w:rPr>
          <w:rStyle w:val="normaltextrun"/>
          <w:rFonts w:cs="Arial"/>
          <w:color w:val="000000"/>
          <w:shd w:val="clear" w:color="auto" w:fill="FFFFFF"/>
        </w:rPr>
        <w:t xml:space="preserve"> surge como uma solução inovadora para esse problema, oferecendo ao praticante um meio prático de registrar e seguir seus treinos, aliado à interação direta com o profissional responsável, garantindo segurança e eficiência no processo (NETO, 2019).</w:t>
      </w:r>
      <w:r w:rsidRPr="00813196">
        <w:rPr>
          <w:rStyle w:val="eop"/>
          <w:rFonts w:cs="Arial"/>
          <w:color w:val="000000"/>
          <w:shd w:val="clear" w:color="auto" w:fill="FFFFFF"/>
        </w:rPr>
        <w:t> </w:t>
      </w:r>
    </w:p>
    <w:p w14:paraId="2F8B05CA" w14:textId="7A231F3C" w:rsidR="00CB11BF" w:rsidRPr="00813196" w:rsidRDefault="00CB11BF" w:rsidP="00813196">
      <w:pPr>
        <w:spacing w:after="120" w:line="360" w:lineRule="auto"/>
        <w:ind w:right="284" w:firstLine="709"/>
        <w:rPr>
          <w:rStyle w:val="eop"/>
          <w:rFonts w:cs="Arial"/>
          <w:color w:val="000000"/>
          <w:shd w:val="clear" w:color="auto" w:fill="FFFFFF"/>
        </w:rPr>
      </w:pPr>
      <w:r w:rsidRPr="00813196">
        <w:rPr>
          <w:rStyle w:val="normaltextrun"/>
          <w:rFonts w:cs="Arial"/>
          <w:color w:val="000000"/>
          <w:shd w:val="clear" w:color="auto" w:fill="FFFFFF"/>
        </w:rPr>
        <w:t>Diferente de outras soluções genéricas do mercado, o MCS não busca substituir o profissional, mas sim fortalecer essa relação, fornecendo recursos que facilitem tanto a rotina do aluno quanto o trabalho do instrutor. Essa abordagem reforça a responsabilidade social e ética do desenvolvedor, considerando os riscos associados à prática de exercícios sem orientação adequada e os impactos da automação sobre profissões tradicionais (AFFONSO, 2019).</w:t>
      </w:r>
      <w:r w:rsidRPr="00813196">
        <w:rPr>
          <w:rStyle w:val="eop"/>
          <w:rFonts w:cs="Arial"/>
          <w:color w:val="000000"/>
          <w:shd w:val="clear" w:color="auto" w:fill="FFFFFF"/>
        </w:rPr>
        <w:t> </w:t>
      </w:r>
    </w:p>
    <w:p w14:paraId="30723BAE" w14:textId="124053AC" w:rsidR="00CB11BF" w:rsidRPr="00813196" w:rsidRDefault="00CB11BF" w:rsidP="00813196">
      <w:pPr>
        <w:spacing w:after="120" w:line="360" w:lineRule="auto"/>
        <w:ind w:right="284" w:firstLine="709"/>
        <w:jc w:val="both"/>
        <w:rPr>
          <w:rStyle w:val="eop"/>
          <w:rFonts w:cs="Arial"/>
          <w:color w:val="000000"/>
          <w:shd w:val="clear" w:color="auto" w:fill="FFFFFF"/>
        </w:rPr>
      </w:pPr>
      <w:r w:rsidRPr="00813196">
        <w:rPr>
          <w:rStyle w:val="normaltextrun"/>
          <w:rFonts w:cs="Arial"/>
          <w:color w:val="000000"/>
          <w:shd w:val="clear" w:color="auto" w:fill="FFFFFF"/>
        </w:rPr>
        <w:t xml:space="preserve">Um dos focos do projeto está em resolver a dificuldade apontada por Mayer, Gurgel e </w:t>
      </w:r>
      <w:proofErr w:type="spellStart"/>
      <w:r w:rsidRPr="00813196">
        <w:rPr>
          <w:rStyle w:val="normaltextrun"/>
          <w:rFonts w:cs="Arial"/>
          <w:color w:val="000000"/>
          <w:shd w:val="clear" w:color="auto" w:fill="FFFFFF"/>
        </w:rPr>
        <w:t>Angulski</w:t>
      </w:r>
      <w:proofErr w:type="spellEnd"/>
      <w:r w:rsidRPr="00813196">
        <w:rPr>
          <w:rStyle w:val="normaltextrun"/>
          <w:rFonts w:cs="Arial"/>
          <w:color w:val="000000"/>
          <w:shd w:val="clear" w:color="auto" w:fill="FFFFFF"/>
        </w:rPr>
        <w:t xml:space="preserve"> (2016), relacionada à ineficiência na consulta e atualização dos treinos. A solução é viabilizada por meio do compartilhamento e armazenamento seguro de dados, permitindo que o aplicativo envie e receba planos de treino entre aluno e instrutor. Além disso, o sistema oferece funcionalidades para acompanhamento detalhado das atividades, como </w:t>
      </w:r>
      <w:r w:rsidRPr="00813196">
        <w:rPr>
          <w:rStyle w:val="normaltextrun"/>
          <w:rFonts w:cs="Arial"/>
          <w:color w:val="000000"/>
          <w:shd w:val="clear" w:color="auto" w:fill="FFFFFF"/>
        </w:rPr>
        <w:lastRenderedPageBreak/>
        <w:t>controle de tempo de descanso e número de séries, contribuindo para a melhoria dos resultados e para uma experiência mais personalizada (SILVA; SILVA, 2009).</w:t>
      </w:r>
      <w:r w:rsidRPr="00813196">
        <w:rPr>
          <w:rStyle w:val="eop"/>
          <w:rFonts w:cs="Arial"/>
          <w:color w:val="000000"/>
          <w:shd w:val="clear" w:color="auto" w:fill="FFFFFF"/>
        </w:rPr>
        <w:t> </w:t>
      </w:r>
    </w:p>
    <w:p w14:paraId="48D6AC20" w14:textId="41803EB7" w:rsidR="00CB11BF" w:rsidRPr="00813196" w:rsidRDefault="00CB11BF" w:rsidP="00813196">
      <w:pPr>
        <w:spacing w:after="120"/>
        <w:ind w:right="284" w:firstLine="709"/>
        <w:jc w:val="both"/>
        <w:rPr>
          <w:rStyle w:val="eop"/>
          <w:rFonts w:cs="Arial"/>
          <w:color w:val="000000"/>
          <w:shd w:val="clear" w:color="auto" w:fill="FFFFFF"/>
        </w:rPr>
      </w:pPr>
      <w:r w:rsidRPr="00813196">
        <w:rPr>
          <w:rStyle w:val="normaltextrun"/>
          <w:rFonts w:cs="Arial"/>
          <w:color w:val="000000"/>
          <w:shd w:val="clear" w:color="auto" w:fill="FFFFFF"/>
        </w:rPr>
        <w:t xml:space="preserve">Além disso, o MCS garante </w:t>
      </w:r>
      <w:r w:rsidRPr="00813196">
        <w:rPr>
          <w:rStyle w:val="normaltextrun"/>
          <w:rFonts w:cs="Arial"/>
          <w:b/>
          <w:bCs/>
          <w:color w:val="000000"/>
          <w:shd w:val="clear" w:color="auto" w:fill="FFFFFF"/>
        </w:rPr>
        <w:t>segurança de dados</w:t>
      </w:r>
      <w:r w:rsidRPr="00813196">
        <w:rPr>
          <w:rStyle w:val="normaltextrun"/>
          <w:rFonts w:cs="Arial"/>
          <w:color w:val="000000"/>
          <w:shd w:val="clear" w:color="auto" w:fill="FFFFFF"/>
        </w:rPr>
        <w:t xml:space="preserve">, </w:t>
      </w:r>
      <w:r w:rsidRPr="00813196">
        <w:rPr>
          <w:rStyle w:val="normaltextrun"/>
          <w:rFonts w:cs="Arial"/>
          <w:b/>
          <w:bCs/>
          <w:color w:val="000000"/>
          <w:shd w:val="clear" w:color="auto" w:fill="FFFFFF"/>
        </w:rPr>
        <w:t>interface intuitiva</w:t>
      </w:r>
      <w:r w:rsidRPr="00813196">
        <w:rPr>
          <w:rStyle w:val="normaltextrun"/>
          <w:rFonts w:cs="Arial"/>
          <w:color w:val="000000"/>
          <w:shd w:val="clear" w:color="auto" w:fill="FFFFFF"/>
        </w:rPr>
        <w:t xml:space="preserve"> e </w:t>
      </w:r>
      <w:r w:rsidRPr="00813196">
        <w:rPr>
          <w:rStyle w:val="normaltextrun"/>
          <w:rFonts w:cs="Arial"/>
          <w:b/>
          <w:bCs/>
          <w:color w:val="000000"/>
          <w:shd w:val="clear" w:color="auto" w:fill="FFFFFF"/>
        </w:rPr>
        <w:t>alta performance</w:t>
      </w:r>
      <w:r w:rsidRPr="00813196">
        <w:rPr>
          <w:rStyle w:val="normaltextrun"/>
          <w:rFonts w:cs="Arial"/>
          <w:color w:val="000000"/>
          <w:shd w:val="clear" w:color="auto" w:fill="FFFFFF"/>
        </w:rPr>
        <w:t>, alinhando-se às melhores práticas de Engenharia de Software para oferecer uma experiência confiável e escalável.</w:t>
      </w:r>
      <w:r w:rsidRPr="00813196">
        <w:rPr>
          <w:rStyle w:val="eop"/>
          <w:rFonts w:cs="Arial"/>
          <w:color w:val="000000"/>
          <w:shd w:val="clear" w:color="auto" w:fill="FFFFFF"/>
        </w:rPr>
        <w:t> </w:t>
      </w:r>
    </w:p>
    <w:p w14:paraId="7F849BC0" w14:textId="2BD5328C" w:rsidR="00CB11BF" w:rsidRPr="002765FB" w:rsidRDefault="00CB11BF" w:rsidP="002765FB">
      <w:pPr>
        <w:pStyle w:val="Ttulo2"/>
        <w:spacing w:after="240"/>
        <w:rPr>
          <w:rFonts w:ascii="Arial" w:eastAsia="Arial" w:hAnsi="Arial" w:cs="Arial"/>
          <w:b/>
          <w:bCs/>
          <w:color w:val="auto"/>
          <w:sz w:val="28"/>
          <w:szCs w:val="28"/>
        </w:rPr>
      </w:pPr>
      <w:bookmarkStart w:id="34" w:name="_Toc215257672"/>
      <w:r w:rsidRPr="008D4074">
        <w:rPr>
          <w:rFonts w:ascii="Arial" w:eastAsia="Arial" w:hAnsi="Arial" w:cs="Arial"/>
          <w:b/>
          <w:bCs/>
          <w:color w:val="auto"/>
          <w:sz w:val="28"/>
          <w:szCs w:val="28"/>
        </w:rPr>
        <w:t>3.2 Mercado</w:t>
      </w:r>
      <w:bookmarkEnd w:id="34"/>
    </w:p>
    <w:p w14:paraId="65E288A2" w14:textId="0819A2BE" w:rsidR="00D8472A" w:rsidRPr="002D2567" w:rsidRDefault="00D8472A" w:rsidP="002D2567">
      <w:pPr>
        <w:spacing w:after="120" w:line="360" w:lineRule="auto"/>
        <w:ind w:right="284" w:firstLine="709"/>
        <w:jc w:val="both"/>
        <w:rPr>
          <w:rFonts w:cs="Arial"/>
          <w:color w:val="000000"/>
          <w:shd w:val="clear" w:color="auto" w:fill="FFFFFF"/>
        </w:rPr>
      </w:pPr>
      <w:r w:rsidRPr="00CC354F">
        <w:rPr>
          <w:rStyle w:val="normaltextrun"/>
          <w:rFonts w:cs="Arial"/>
          <w:color w:val="000000"/>
          <w:shd w:val="clear" w:color="auto" w:fill="FFFFFF"/>
        </w:rPr>
        <w:t xml:space="preserve">A partir de análises feitas sobre o crescimento do mercado do fitness, incluindo academias de variadas finalidades como </w:t>
      </w:r>
      <w:proofErr w:type="spellStart"/>
      <w:r w:rsidRPr="00CC354F">
        <w:rPr>
          <w:rStyle w:val="normaltextrun"/>
          <w:rFonts w:cs="Arial"/>
          <w:color w:val="000000"/>
          <w:shd w:val="clear" w:color="auto" w:fill="FFFFFF"/>
        </w:rPr>
        <w:t>Crossfit</w:t>
      </w:r>
      <w:proofErr w:type="spellEnd"/>
      <w:r w:rsidRPr="00CC354F">
        <w:rPr>
          <w:rStyle w:val="normaltextrun"/>
          <w:rFonts w:cs="Arial"/>
          <w:color w:val="000000"/>
          <w:shd w:val="clear" w:color="auto" w:fill="FFFFFF"/>
        </w:rPr>
        <w:t xml:space="preserve"> e Academias de musculação, A </w:t>
      </w:r>
      <w:proofErr w:type="spellStart"/>
      <w:r w:rsidRPr="00CC354F">
        <w:rPr>
          <w:rStyle w:val="normaltextrun"/>
          <w:rFonts w:cs="Arial"/>
          <w:b/>
          <w:color w:val="000000"/>
          <w:shd w:val="clear" w:color="auto" w:fill="FFFFFF"/>
        </w:rPr>
        <w:t>Fit-On</w:t>
      </w:r>
      <w:proofErr w:type="spellEnd"/>
      <w:r w:rsidRPr="00CC354F">
        <w:rPr>
          <w:rStyle w:val="normaltextrun"/>
          <w:rFonts w:cs="Arial"/>
          <w:color w:val="000000"/>
          <w:shd w:val="clear" w:color="auto" w:fill="FFFFFF"/>
        </w:rPr>
        <w:t xml:space="preserve"> inclinou-se a dedicar-se para a criação do projeto de sistema </w:t>
      </w:r>
      <w:proofErr w:type="spellStart"/>
      <w:r w:rsidRPr="00CC354F">
        <w:rPr>
          <w:rStyle w:val="normaltextrun"/>
          <w:rFonts w:cs="Arial"/>
          <w:b/>
          <w:color w:val="000000"/>
          <w:shd w:val="clear" w:color="auto" w:fill="FFFFFF"/>
        </w:rPr>
        <w:t>MyCoreSonal</w:t>
      </w:r>
      <w:proofErr w:type="spellEnd"/>
      <w:r w:rsidRPr="00CC354F">
        <w:rPr>
          <w:rStyle w:val="normaltextrun"/>
          <w:rFonts w:cs="Arial"/>
          <w:color w:val="000000"/>
          <w:shd w:val="clear" w:color="auto" w:fill="FFFFFF"/>
        </w:rPr>
        <w:t xml:space="preserve">. De acordo com dados fornecidos pela </w:t>
      </w:r>
      <w:r w:rsidRPr="00CC354F">
        <w:rPr>
          <w:rStyle w:val="normaltextrun"/>
          <w:rFonts w:cs="Arial"/>
          <w:b/>
          <w:color w:val="000000"/>
          <w:shd w:val="clear" w:color="auto" w:fill="FFFFFF"/>
        </w:rPr>
        <w:t>HFA</w:t>
      </w:r>
      <w:r w:rsidRPr="00CC354F">
        <w:rPr>
          <w:rStyle w:val="normaltextrun"/>
          <w:rFonts w:cs="Arial"/>
          <w:color w:val="000000"/>
          <w:shd w:val="clear" w:color="auto" w:fill="FFFFFF"/>
        </w:rPr>
        <w:t xml:space="preserve"> e pela </w:t>
      </w:r>
      <w:r w:rsidRPr="00CC354F">
        <w:rPr>
          <w:rStyle w:val="normaltextrun"/>
          <w:rFonts w:cs="Arial"/>
          <w:b/>
          <w:color w:val="000000"/>
          <w:shd w:val="clear" w:color="auto" w:fill="FFFFFF"/>
        </w:rPr>
        <w:t>ACAD</w:t>
      </w:r>
      <w:r w:rsidRPr="00CC354F">
        <w:rPr>
          <w:rStyle w:val="normaltextrun"/>
          <w:rFonts w:cs="Arial"/>
          <w:color w:val="000000"/>
          <w:shd w:val="clear" w:color="auto" w:fill="FFFFFF"/>
        </w:rPr>
        <w:t xml:space="preserve">, o Brasil é o segundo país com maior número de academias no mundo, ficando apenas atrás do Estados Unidos </w:t>
      </w:r>
      <w:r w:rsidRPr="00CC354F">
        <w:rPr>
          <w:rStyle w:val="normaltextrun"/>
          <w:rFonts w:cs="Arial"/>
          <w:b/>
          <w:color w:val="000000"/>
          <w:shd w:val="clear" w:color="auto" w:fill="FFFFFF"/>
        </w:rPr>
        <w:t>[Levantamento IHRSA 2019]</w:t>
      </w:r>
      <w:r w:rsidRPr="00CC354F">
        <w:rPr>
          <w:rStyle w:val="normaltextrun"/>
          <w:rFonts w:cs="Arial"/>
          <w:color w:val="000000"/>
          <w:shd w:val="clear" w:color="auto" w:fill="FFFFFF"/>
        </w:rPr>
        <w:t xml:space="preserve">, contando com cerca de 64.373 empresas vinculadas ao setor </w:t>
      </w:r>
      <w:r w:rsidRPr="00CC354F">
        <w:rPr>
          <w:rStyle w:val="normaltextrun"/>
          <w:rFonts w:cs="Arial"/>
          <w:b/>
          <w:color w:val="000000"/>
          <w:shd w:val="clear" w:color="auto" w:fill="FFFFFF"/>
        </w:rPr>
        <w:t>[Sebrae: Mercado de Academias e Tendências 2024]</w:t>
      </w:r>
      <w:r w:rsidRPr="00CC354F">
        <w:rPr>
          <w:rStyle w:val="normaltextrun"/>
          <w:rFonts w:cs="Arial"/>
          <w:color w:val="000000"/>
          <w:shd w:val="clear" w:color="auto" w:fill="FFFFFF"/>
        </w:rPr>
        <w:t xml:space="preserve">. </w:t>
      </w:r>
      <w:r w:rsidRPr="00CC354F">
        <w:rPr>
          <w:rStyle w:val="normaltextrun"/>
          <w:rFonts w:cs="Arial"/>
          <w:b/>
          <w:color w:val="000000"/>
          <w:shd w:val="clear" w:color="auto" w:fill="FFFFFF"/>
        </w:rPr>
        <w:t>Demonstrando assim um crescimento de aproximadamente 10% ao ano em relação a 2019 que contava com um número de 34.509. Segundo o mesmo levantamento ACAD, o faturamento deste mercado no Brasil gira em torno de R$8,6 bi ou $1,6 bi com um “boom” de crescimento de 13,97% a um escopo global</w:t>
      </w:r>
      <w:r w:rsidRPr="00CC354F">
        <w:rPr>
          <w:rStyle w:val="normaltextrun"/>
          <w:rFonts w:cs="Arial"/>
          <w:color w:val="000000"/>
          <w:shd w:val="clear" w:color="auto" w:fill="FFFFFF"/>
        </w:rPr>
        <w:t xml:space="preserve">. No ano de 2022 evidenciou-se que cerca de 7% da população brasileira praticava atividades em academias </w:t>
      </w:r>
      <w:r w:rsidRPr="00CC354F">
        <w:rPr>
          <w:rStyle w:val="normaltextrun"/>
          <w:rFonts w:cs="Arial"/>
          <w:b/>
          <w:color w:val="000000"/>
          <w:shd w:val="clear" w:color="auto" w:fill="FFFFFF"/>
        </w:rPr>
        <w:t>(13,7 milhões de membros)</w:t>
      </w:r>
      <w:r w:rsidRPr="00CC354F">
        <w:rPr>
          <w:rStyle w:val="normaltextrun"/>
          <w:rFonts w:cs="Arial"/>
          <w:color w:val="000000"/>
          <w:shd w:val="clear" w:color="auto" w:fill="FFFFFF"/>
        </w:rPr>
        <w:t xml:space="preserve">. A empresa </w:t>
      </w:r>
      <w:proofErr w:type="spellStart"/>
      <w:r w:rsidRPr="00CC354F">
        <w:rPr>
          <w:rStyle w:val="normaltextrun"/>
          <w:rFonts w:cs="Arial"/>
          <w:color w:val="000000"/>
          <w:shd w:val="clear" w:color="auto" w:fill="FFFFFF"/>
        </w:rPr>
        <w:t>Fit-ON</w:t>
      </w:r>
      <w:proofErr w:type="spellEnd"/>
      <w:r w:rsidRPr="00CC354F">
        <w:rPr>
          <w:rStyle w:val="normaltextrun"/>
          <w:rFonts w:cs="Arial"/>
          <w:color w:val="000000"/>
          <w:shd w:val="clear" w:color="auto" w:fill="FFFFFF"/>
        </w:rPr>
        <w:t xml:space="preserve"> baseou-se nesses dados acerca do Setor de Academias e Fitness para que o projeto se direcione à um público-alvo pertencente a essa grande parcela de membros de academias no Brasil, beneficiando-se das funcionalidades que gerem fins lucrativos à empresa e conjuntamente prover um sistema robusto a ser utilizado pelas partes desse mercado.</w:t>
      </w:r>
      <w:r w:rsidRPr="00CC354F">
        <w:rPr>
          <w:rStyle w:val="eop"/>
          <w:rFonts w:cs="Arial"/>
          <w:color w:val="000000"/>
          <w:shd w:val="clear" w:color="auto" w:fill="FFFFFF"/>
        </w:rPr>
        <w:t> </w:t>
      </w:r>
    </w:p>
    <w:p w14:paraId="1F9F3D06" w14:textId="597567BD" w:rsidR="00D8472A" w:rsidRPr="002D2567" w:rsidRDefault="00D8472A" w:rsidP="002765FB">
      <w:pPr>
        <w:pStyle w:val="Ttulo2"/>
        <w:spacing w:after="240"/>
        <w:rPr>
          <w:rFonts w:ascii="Arial" w:eastAsia="Arial" w:hAnsi="Arial" w:cs="Arial"/>
          <w:b/>
          <w:bCs/>
          <w:color w:val="auto"/>
          <w:sz w:val="28"/>
          <w:szCs w:val="28"/>
        </w:rPr>
      </w:pPr>
      <w:bookmarkStart w:id="35" w:name="_Toc215257673"/>
      <w:r w:rsidRPr="002D2567">
        <w:rPr>
          <w:rFonts w:ascii="Arial" w:eastAsia="Arial" w:hAnsi="Arial" w:cs="Arial"/>
          <w:b/>
          <w:bCs/>
          <w:color w:val="auto"/>
          <w:sz w:val="28"/>
          <w:szCs w:val="28"/>
        </w:rPr>
        <w:t>3.</w:t>
      </w:r>
      <w:r w:rsidR="002D2567" w:rsidRPr="002D2567">
        <w:rPr>
          <w:rFonts w:ascii="Arial" w:eastAsia="Arial" w:hAnsi="Arial" w:cs="Arial"/>
          <w:b/>
          <w:bCs/>
          <w:color w:val="auto"/>
          <w:sz w:val="28"/>
          <w:szCs w:val="28"/>
        </w:rPr>
        <w:t>3</w:t>
      </w:r>
      <w:r w:rsidRPr="002D2567">
        <w:rPr>
          <w:rFonts w:ascii="Arial" w:eastAsia="Arial" w:hAnsi="Arial" w:cs="Arial"/>
          <w:b/>
          <w:bCs/>
          <w:color w:val="auto"/>
          <w:sz w:val="28"/>
          <w:szCs w:val="28"/>
        </w:rPr>
        <w:t xml:space="preserve"> Seu Público-alvo</w:t>
      </w:r>
      <w:bookmarkEnd w:id="35"/>
    </w:p>
    <w:p w14:paraId="5DEA5586" w14:textId="09189BDD" w:rsidR="00D8472A" w:rsidRPr="00CC354F" w:rsidRDefault="00D8472A" w:rsidP="00CC354F">
      <w:pPr>
        <w:spacing w:after="120" w:line="360" w:lineRule="auto"/>
        <w:ind w:right="284" w:firstLine="709"/>
        <w:jc w:val="both"/>
        <w:rPr>
          <w:rStyle w:val="eop"/>
          <w:rFonts w:cs="Arial"/>
          <w:color w:val="000000"/>
          <w:shd w:val="clear" w:color="auto" w:fill="FFFFFF"/>
        </w:rPr>
      </w:pPr>
      <w:r w:rsidRPr="00CC354F">
        <w:rPr>
          <w:rStyle w:val="normaltextrun"/>
          <w:rFonts w:cs="Arial"/>
          <w:color w:val="000000"/>
          <w:shd w:val="clear" w:color="auto" w:fill="FFFFFF"/>
        </w:rPr>
        <w:t xml:space="preserve">O uso de aplicativos fitness tem demonstrado impactos positivos tanto para os profissionais de Educação Física quanto para os alunos praticantes de academias. Conforme os resultados apresentados no TCC sobre os impactos desses aplicativos [CARRERÁ 2022], após a análise das figuras 5, 6 e 7, verificou-se que os professores concordaram totalmente que tais </w:t>
      </w:r>
      <w:r w:rsidRPr="00CC354F">
        <w:rPr>
          <w:rStyle w:val="normaltextrun"/>
          <w:rFonts w:cs="Arial"/>
          <w:color w:val="000000"/>
          <w:shd w:val="clear" w:color="auto" w:fill="FFFFFF"/>
        </w:rPr>
        <w:lastRenderedPageBreak/>
        <w:t>ferramentas contribuem significativamente para o trabalho profissional, além de auxiliarem na disciplina e motivação dos alunos durante os treinos. Essa percepção evidencia que os aplicativos não apenas otimizam a prescrição e acompanhamento das atividades físicas, mas também aumentam a satisfação dos praticantes, que passam a visualizar melhor seus resultados e manter maior engajamento com os treinos. Assim, tanto alunos quanto profissionais se beneficiam de uma relação mais dinâmica e eficaz mediada pela tecnologia.</w:t>
      </w:r>
      <w:r w:rsidRPr="00CC354F">
        <w:rPr>
          <w:rStyle w:val="eop"/>
          <w:rFonts w:cs="Arial"/>
          <w:color w:val="000000"/>
          <w:shd w:val="clear" w:color="auto" w:fill="FFFFFF"/>
        </w:rPr>
        <w:t> </w:t>
      </w:r>
    </w:p>
    <w:p w14:paraId="10201ED1" w14:textId="353F9052" w:rsidR="00BD03BD" w:rsidRPr="00CC354F" w:rsidRDefault="00BD03BD" w:rsidP="00CC354F">
      <w:pPr>
        <w:spacing w:after="120" w:line="360" w:lineRule="auto"/>
        <w:ind w:right="284" w:firstLine="709"/>
        <w:jc w:val="both"/>
        <w:rPr>
          <w:rStyle w:val="eop"/>
          <w:rFonts w:cs="Arial"/>
          <w:color w:val="000000"/>
          <w:shd w:val="clear" w:color="auto" w:fill="FFFFFF"/>
        </w:rPr>
      </w:pPr>
      <w:r w:rsidRPr="00CC354F">
        <w:rPr>
          <w:rStyle w:val="normaltextrun"/>
          <w:rFonts w:cs="Arial"/>
          <w:color w:val="000000"/>
          <w:shd w:val="clear" w:color="auto" w:fill="FFFFFF"/>
        </w:rPr>
        <w:t xml:space="preserve">No contexto da contratação de serviços, estudos como o desenvolvido sobre o aplicativo </w:t>
      </w:r>
      <w:proofErr w:type="spellStart"/>
      <w:r w:rsidRPr="00CC354F">
        <w:rPr>
          <w:rStyle w:val="normaltextrun"/>
          <w:rFonts w:cs="Arial"/>
          <w:b/>
          <w:color w:val="000000"/>
          <w:shd w:val="clear" w:color="auto" w:fill="FFFFFF"/>
        </w:rPr>
        <w:t>ProService</w:t>
      </w:r>
      <w:proofErr w:type="spellEnd"/>
      <w:r w:rsidRPr="00CC354F">
        <w:rPr>
          <w:rStyle w:val="normaltextrun"/>
          <w:rFonts w:cs="Arial"/>
          <w:b/>
          <w:color w:val="000000"/>
          <w:shd w:val="clear" w:color="auto" w:fill="FFFFFF"/>
        </w:rPr>
        <w:t xml:space="preserve"> [DANTAS BATISTA 2019]</w:t>
      </w:r>
      <w:r w:rsidRPr="00CC354F">
        <w:rPr>
          <w:rStyle w:val="normaltextrun"/>
          <w:rFonts w:cs="Arial"/>
          <w:color w:val="000000"/>
          <w:shd w:val="clear" w:color="auto" w:fill="FFFFFF"/>
        </w:rPr>
        <w:t xml:space="preserve"> reforçam a relevância de plataformas digitais para aproximar profissionais e clientes. A justificativa desse projeto destaca que o setor de serviços é responsável por grande parte do PIB brasileiro e que, segundo o SEBRAE (2019), o uso de aplicativos de contratação de profissionais é benéfico por oferecer soluções práticas, eficazes e personalizadas. Essa constatação fundamenta diretamente a proposta do </w:t>
      </w:r>
      <w:proofErr w:type="spellStart"/>
      <w:r w:rsidRPr="00CC354F">
        <w:rPr>
          <w:rStyle w:val="normaltextrun"/>
          <w:rFonts w:cs="Arial"/>
          <w:color w:val="000000"/>
          <w:shd w:val="clear" w:color="auto" w:fill="FFFFFF"/>
        </w:rPr>
        <w:t>MyCoreSonal</w:t>
      </w:r>
      <w:proofErr w:type="spellEnd"/>
      <w:r w:rsidRPr="00CC354F">
        <w:rPr>
          <w:rStyle w:val="normaltextrun"/>
          <w:rFonts w:cs="Arial"/>
          <w:color w:val="000000"/>
          <w:shd w:val="clear" w:color="auto" w:fill="FFFFFF"/>
        </w:rPr>
        <w:t xml:space="preserve">, que busca facilitar a conexão entre alunos e </w:t>
      </w:r>
      <w:proofErr w:type="spellStart"/>
      <w:r w:rsidRPr="00CC354F">
        <w:rPr>
          <w:rStyle w:val="normaltextrun"/>
          <w:rFonts w:cs="Arial"/>
          <w:color w:val="000000"/>
          <w:shd w:val="clear" w:color="auto" w:fill="FFFFFF"/>
        </w:rPr>
        <w:t>personal</w:t>
      </w:r>
      <w:proofErr w:type="spellEnd"/>
      <w:r w:rsidRPr="00CC354F">
        <w:rPr>
          <w:rStyle w:val="normaltextrun"/>
          <w:rFonts w:cs="Arial"/>
          <w:color w:val="000000"/>
          <w:shd w:val="clear" w:color="auto" w:fill="FFFFFF"/>
        </w:rPr>
        <w:t xml:space="preserve"> </w:t>
      </w:r>
      <w:proofErr w:type="spellStart"/>
      <w:r w:rsidRPr="00CC354F">
        <w:rPr>
          <w:rStyle w:val="normaltextrun"/>
          <w:rFonts w:cs="Arial"/>
          <w:color w:val="000000"/>
          <w:shd w:val="clear" w:color="auto" w:fill="FFFFFF"/>
        </w:rPr>
        <w:t>trainers</w:t>
      </w:r>
      <w:proofErr w:type="spellEnd"/>
      <w:r w:rsidRPr="00CC354F">
        <w:rPr>
          <w:rStyle w:val="normaltextrun"/>
          <w:rFonts w:cs="Arial"/>
          <w:color w:val="000000"/>
          <w:shd w:val="clear" w:color="auto" w:fill="FFFFFF"/>
        </w:rPr>
        <w:t>, permitindo que os usuários encontrem e contratem profissionais qualificados de forma rápida e segura. Ao integrar funcionalidades de busca, avaliação e contratação, o aplicativo atende à demanda crescente por serviços personalizados e acessíveis, fortalecendo a relação entre cliente e profissional.</w:t>
      </w:r>
      <w:r w:rsidRPr="00CC354F">
        <w:rPr>
          <w:rStyle w:val="eop"/>
          <w:rFonts w:cs="Arial"/>
          <w:color w:val="000000"/>
          <w:shd w:val="clear" w:color="auto" w:fill="FFFFFF"/>
        </w:rPr>
        <w:t> </w:t>
      </w:r>
    </w:p>
    <w:p w14:paraId="62905787" w14:textId="382E38CB" w:rsidR="00BD03BD" w:rsidRPr="00CC354F" w:rsidRDefault="00BD03BD" w:rsidP="00CC354F">
      <w:pPr>
        <w:spacing w:after="120" w:line="360" w:lineRule="auto"/>
        <w:ind w:right="284" w:firstLine="709"/>
        <w:jc w:val="both"/>
        <w:rPr>
          <w:rStyle w:val="eop"/>
          <w:rFonts w:cs="Arial"/>
          <w:color w:val="000000"/>
          <w:shd w:val="clear" w:color="auto" w:fill="FFFFFF"/>
        </w:rPr>
      </w:pPr>
      <w:r w:rsidRPr="00CC354F">
        <w:rPr>
          <w:rStyle w:val="normaltextrun"/>
          <w:rFonts w:cs="Arial"/>
          <w:color w:val="000000"/>
          <w:shd w:val="clear" w:color="auto" w:fill="FFFFFF"/>
        </w:rPr>
        <w:t xml:space="preserve">Diante desse cenário, a empresa FIT-ON utiliza os resultados dessas pesquisas como base estratégica para direcionar seu público-alvo. Ao identificar que alunos de academias necessitam de acompanhamento contínuo e motivador, que </w:t>
      </w:r>
      <w:proofErr w:type="spellStart"/>
      <w:r w:rsidRPr="00CC354F">
        <w:rPr>
          <w:rStyle w:val="normaltextrun"/>
          <w:rFonts w:cs="Arial"/>
          <w:color w:val="000000"/>
          <w:shd w:val="clear" w:color="auto" w:fill="FFFFFF"/>
        </w:rPr>
        <w:t>personal</w:t>
      </w:r>
      <w:proofErr w:type="spellEnd"/>
      <w:r w:rsidRPr="00CC354F">
        <w:rPr>
          <w:rStyle w:val="normaltextrun"/>
          <w:rFonts w:cs="Arial"/>
          <w:color w:val="000000"/>
          <w:shd w:val="clear" w:color="auto" w:fill="FFFFFF"/>
        </w:rPr>
        <w:t xml:space="preserve"> </w:t>
      </w:r>
      <w:proofErr w:type="spellStart"/>
      <w:r w:rsidRPr="00CC354F">
        <w:rPr>
          <w:rStyle w:val="normaltextrun"/>
          <w:rFonts w:cs="Arial"/>
          <w:color w:val="000000"/>
          <w:shd w:val="clear" w:color="auto" w:fill="FFFFFF"/>
        </w:rPr>
        <w:t>trainers</w:t>
      </w:r>
      <w:proofErr w:type="spellEnd"/>
      <w:r w:rsidRPr="00CC354F">
        <w:rPr>
          <w:rStyle w:val="normaltextrun"/>
          <w:rFonts w:cs="Arial"/>
          <w:color w:val="000000"/>
          <w:shd w:val="clear" w:color="auto" w:fill="FFFFFF"/>
        </w:rPr>
        <w:t xml:space="preserve"> buscam maior visibilidade e ferramentas de gestão, e que academias desejam ampliar sua presença digital e fidelizar clientes, o </w:t>
      </w:r>
      <w:proofErr w:type="spellStart"/>
      <w:r w:rsidRPr="00CC354F">
        <w:rPr>
          <w:rStyle w:val="normaltextrun"/>
          <w:rFonts w:cs="Arial"/>
          <w:color w:val="000000"/>
          <w:shd w:val="clear" w:color="auto" w:fill="FFFFFF"/>
        </w:rPr>
        <w:t>MyCoreSonal</w:t>
      </w:r>
      <w:proofErr w:type="spellEnd"/>
      <w:r w:rsidRPr="00CC354F">
        <w:rPr>
          <w:rStyle w:val="normaltextrun"/>
          <w:rFonts w:cs="Arial"/>
          <w:color w:val="000000"/>
          <w:shd w:val="clear" w:color="auto" w:fill="FFFFFF"/>
        </w:rPr>
        <w:t xml:space="preserve"> se posiciona como uma solução inovadora. A plataforma conecta esses três públicos em um ecossistema integrado, oferecendo personalização, comunicação simplificada e suporte tecnológico. Dessa forma, a FIT-ON mira em atender simultaneamente às necessidades de alunos, profissionais e academias, transformando a experiência fitness em um processo mais eficiente, motivador e sustentável.</w:t>
      </w:r>
      <w:r w:rsidRPr="00CC354F">
        <w:rPr>
          <w:rStyle w:val="eop"/>
          <w:rFonts w:cs="Arial"/>
          <w:color w:val="000000"/>
          <w:shd w:val="clear" w:color="auto" w:fill="FFFFFF"/>
        </w:rPr>
        <w:t> </w:t>
      </w:r>
    </w:p>
    <w:p w14:paraId="6045974A" w14:textId="50FD79BE" w:rsidR="00BD03BD" w:rsidRPr="00315308" w:rsidRDefault="00315308" w:rsidP="00D8472A">
      <w:pPr>
        <w:rPr>
          <w:b/>
        </w:rPr>
      </w:pPr>
      <w:r>
        <w:rPr>
          <w:b/>
        </w:rPr>
        <w:lastRenderedPageBreak/>
        <w:t>Figura 05</w:t>
      </w:r>
    </w:p>
    <w:p w14:paraId="7E685B58" w14:textId="52EB7FB2" w:rsidR="00315308" w:rsidRDefault="00315308" w:rsidP="00D8472A">
      <w:r>
        <w:rPr>
          <w:noProof/>
        </w:rPr>
        <w:drawing>
          <wp:inline distT="0" distB="0" distL="0" distR="0" wp14:anchorId="2F8EC3E1" wp14:editId="12FD5E04">
            <wp:extent cx="5397500" cy="32194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7500" cy="3219450"/>
                    </a:xfrm>
                    <a:prstGeom prst="rect">
                      <a:avLst/>
                    </a:prstGeom>
                    <a:noFill/>
                    <a:ln>
                      <a:noFill/>
                    </a:ln>
                  </pic:spPr>
                </pic:pic>
              </a:graphicData>
            </a:graphic>
          </wp:inline>
        </w:drawing>
      </w:r>
    </w:p>
    <w:p w14:paraId="5F6DD6DF" w14:textId="258C0A5E" w:rsidR="00315308" w:rsidRDefault="00315308" w:rsidP="00D8472A">
      <w:r>
        <w:rPr>
          <w:b/>
        </w:rPr>
        <w:t xml:space="preserve">Fonte: </w:t>
      </w:r>
      <w:proofErr w:type="spellStart"/>
      <w:r>
        <w:t>TCCImpactosUsoDeAplicativos</w:t>
      </w:r>
      <w:proofErr w:type="spellEnd"/>
      <w:r>
        <w:t xml:space="preserve"> (CARRERÁ 2025)</w:t>
      </w:r>
      <w:r w:rsidR="002765FB">
        <w:t>.</w:t>
      </w:r>
    </w:p>
    <w:p w14:paraId="3E4EDEEC" w14:textId="398F91DE" w:rsidR="00315308" w:rsidRPr="00315308" w:rsidRDefault="00315308" w:rsidP="00D8472A">
      <w:pPr>
        <w:rPr>
          <w:b/>
        </w:rPr>
      </w:pPr>
      <w:r>
        <w:rPr>
          <w:b/>
        </w:rPr>
        <w:t>Figura 06</w:t>
      </w:r>
    </w:p>
    <w:p w14:paraId="6BCB6043" w14:textId="1B33223E" w:rsidR="00315308" w:rsidRDefault="00315308" w:rsidP="00D8472A">
      <w:r>
        <w:rPr>
          <w:noProof/>
        </w:rPr>
        <w:drawing>
          <wp:inline distT="0" distB="0" distL="0" distR="0" wp14:anchorId="17C6EF22" wp14:editId="29361793">
            <wp:extent cx="5397500" cy="32448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7500" cy="3244850"/>
                    </a:xfrm>
                    <a:prstGeom prst="rect">
                      <a:avLst/>
                    </a:prstGeom>
                    <a:noFill/>
                    <a:ln>
                      <a:noFill/>
                    </a:ln>
                  </pic:spPr>
                </pic:pic>
              </a:graphicData>
            </a:graphic>
          </wp:inline>
        </w:drawing>
      </w:r>
    </w:p>
    <w:p w14:paraId="337EBC0C" w14:textId="53BA1A33" w:rsidR="00315308" w:rsidRDefault="00315308" w:rsidP="00315308">
      <w:r>
        <w:rPr>
          <w:b/>
        </w:rPr>
        <w:t xml:space="preserve">Fonte: </w:t>
      </w:r>
      <w:proofErr w:type="spellStart"/>
      <w:r>
        <w:t>TCCImpactosUsoDeAplicativos</w:t>
      </w:r>
      <w:proofErr w:type="spellEnd"/>
      <w:r>
        <w:t xml:space="preserve"> (CARRERÁ 2025)</w:t>
      </w:r>
      <w:r w:rsidR="002765FB">
        <w:t>.</w:t>
      </w:r>
    </w:p>
    <w:p w14:paraId="6EADFC8B" w14:textId="2000E576" w:rsidR="00315308" w:rsidRDefault="00315308" w:rsidP="00D8472A"/>
    <w:p w14:paraId="5D6FB62F" w14:textId="63CBFF1C" w:rsidR="00315308" w:rsidRDefault="00315308" w:rsidP="00D8472A"/>
    <w:p w14:paraId="2406B54F" w14:textId="3B8C4FB1" w:rsidR="004C455E" w:rsidRDefault="004C455E" w:rsidP="00D8472A"/>
    <w:p w14:paraId="10DA1025" w14:textId="19CAC9F2" w:rsidR="004C455E" w:rsidRPr="004C455E" w:rsidRDefault="004C455E" w:rsidP="00D8472A">
      <w:pPr>
        <w:rPr>
          <w:b/>
        </w:rPr>
      </w:pPr>
      <w:r>
        <w:rPr>
          <w:b/>
        </w:rPr>
        <w:lastRenderedPageBreak/>
        <w:t>Figura 07</w:t>
      </w:r>
    </w:p>
    <w:p w14:paraId="06C58C21" w14:textId="30D2BB7B" w:rsidR="00315308" w:rsidRDefault="00315308" w:rsidP="00D8472A">
      <w:r>
        <w:rPr>
          <w:noProof/>
        </w:rPr>
        <w:drawing>
          <wp:inline distT="0" distB="0" distL="0" distR="0" wp14:anchorId="77DE16C1" wp14:editId="74B9121F">
            <wp:extent cx="5391150" cy="3232150"/>
            <wp:effectExtent l="0" t="0" r="0" b="63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232150"/>
                    </a:xfrm>
                    <a:prstGeom prst="rect">
                      <a:avLst/>
                    </a:prstGeom>
                    <a:noFill/>
                    <a:ln>
                      <a:noFill/>
                    </a:ln>
                  </pic:spPr>
                </pic:pic>
              </a:graphicData>
            </a:graphic>
          </wp:inline>
        </w:drawing>
      </w:r>
    </w:p>
    <w:p w14:paraId="1F6F2997" w14:textId="08768AF3" w:rsidR="004C455E" w:rsidRPr="00315308" w:rsidRDefault="004C455E" w:rsidP="00D8472A">
      <w:r>
        <w:rPr>
          <w:b/>
        </w:rPr>
        <w:t xml:space="preserve">Fonte: </w:t>
      </w:r>
      <w:proofErr w:type="spellStart"/>
      <w:r>
        <w:t>TCCImpactosUsoDeAplicativos</w:t>
      </w:r>
      <w:proofErr w:type="spellEnd"/>
      <w:r>
        <w:t xml:space="preserve"> (CARRERÁ 2025)</w:t>
      </w:r>
      <w:r w:rsidR="002765FB">
        <w:t>;</w:t>
      </w:r>
    </w:p>
    <w:p w14:paraId="3F47D1BC" w14:textId="1CF2FCFA" w:rsidR="00BD03BD" w:rsidRPr="002D2567" w:rsidRDefault="00BD03BD" w:rsidP="002765FB">
      <w:pPr>
        <w:pStyle w:val="Ttulo2"/>
        <w:spacing w:after="240"/>
        <w:rPr>
          <w:rFonts w:ascii="Arial" w:eastAsia="Arial" w:hAnsi="Arial" w:cs="Arial"/>
          <w:b/>
          <w:bCs/>
          <w:color w:val="auto"/>
          <w:sz w:val="28"/>
          <w:szCs w:val="28"/>
        </w:rPr>
      </w:pPr>
      <w:bookmarkStart w:id="36" w:name="_Toc215257674"/>
      <w:r w:rsidRPr="002D2567">
        <w:rPr>
          <w:rFonts w:ascii="Arial" w:eastAsia="Arial" w:hAnsi="Arial" w:cs="Arial"/>
          <w:b/>
          <w:bCs/>
          <w:color w:val="auto"/>
          <w:sz w:val="28"/>
          <w:szCs w:val="28"/>
        </w:rPr>
        <w:t>3.</w:t>
      </w:r>
      <w:r w:rsidR="00234C53">
        <w:rPr>
          <w:rFonts w:ascii="Arial" w:eastAsia="Arial" w:hAnsi="Arial" w:cs="Arial"/>
          <w:b/>
          <w:bCs/>
          <w:color w:val="auto"/>
          <w:sz w:val="28"/>
          <w:szCs w:val="28"/>
        </w:rPr>
        <w:t>4</w:t>
      </w:r>
      <w:r w:rsidRPr="002D2567">
        <w:rPr>
          <w:rFonts w:ascii="Arial" w:eastAsia="Arial" w:hAnsi="Arial" w:cs="Arial"/>
          <w:b/>
          <w:bCs/>
          <w:color w:val="auto"/>
          <w:sz w:val="28"/>
          <w:szCs w:val="28"/>
        </w:rPr>
        <w:t xml:space="preserve"> Suas Tecnologias Utilizadas</w:t>
      </w:r>
      <w:r w:rsidR="002D2567">
        <w:rPr>
          <w:rFonts w:ascii="Arial" w:eastAsia="Arial" w:hAnsi="Arial" w:cs="Arial"/>
          <w:b/>
          <w:bCs/>
          <w:color w:val="auto"/>
          <w:sz w:val="28"/>
          <w:szCs w:val="28"/>
        </w:rPr>
        <w:t xml:space="preserve"> - Programação</w:t>
      </w:r>
      <w:bookmarkEnd w:id="36"/>
    </w:p>
    <w:p w14:paraId="1C2FFA75" w14:textId="77777777" w:rsidR="002D2567" w:rsidRDefault="00BD03BD" w:rsidP="00CC354F">
      <w:pPr>
        <w:spacing w:after="120" w:line="360" w:lineRule="auto"/>
        <w:ind w:right="284" w:firstLine="709"/>
        <w:jc w:val="both"/>
        <w:rPr>
          <w:rStyle w:val="normaltextrun"/>
          <w:rFonts w:cs="Arial"/>
          <w:color w:val="000000"/>
          <w:shd w:val="clear" w:color="auto" w:fill="FFFFFF"/>
        </w:rPr>
      </w:pPr>
      <w:r w:rsidRPr="00CC354F">
        <w:rPr>
          <w:rStyle w:val="normaltextrun"/>
          <w:rFonts w:cs="Arial"/>
          <w:color w:val="000000"/>
          <w:shd w:val="clear" w:color="auto" w:fill="FFFFFF"/>
        </w:rPr>
        <w:t xml:space="preserve">O desenvolvimento do aplicativo </w:t>
      </w:r>
      <w:proofErr w:type="spellStart"/>
      <w:r w:rsidRPr="00CC354F">
        <w:rPr>
          <w:rStyle w:val="normaltextrun"/>
          <w:rFonts w:cs="Arial"/>
          <w:color w:val="000000"/>
          <w:shd w:val="clear" w:color="auto" w:fill="FFFFFF"/>
        </w:rPr>
        <w:t>MyCoreSonal</w:t>
      </w:r>
      <w:proofErr w:type="spellEnd"/>
      <w:r w:rsidRPr="00CC354F">
        <w:rPr>
          <w:rStyle w:val="normaltextrun"/>
          <w:rFonts w:cs="Arial"/>
          <w:color w:val="000000"/>
          <w:shd w:val="clear" w:color="auto" w:fill="FFFFFF"/>
        </w:rPr>
        <w:t xml:space="preserve"> se apoia em tecnologias modernas e robustas que garantem eficiência e escalabilidade. O </w:t>
      </w:r>
      <w:proofErr w:type="spellStart"/>
      <w:r w:rsidRPr="00CC354F">
        <w:rPr>
          <w:rStyle w:val="normaltextrun"/>
          <w:rFonts w:cs="Arial"/>
          <w:b/>
          <w:bCs/>
          <w:color w:val="000000"/>
          <w:shd w:val="clear" w:color="auto" w:fill="FFFFFF"/>
        </w:rPr>
        <w:t>React</w:t>
      </w:r>
      <w:proofErr w:type="spellEnd"/>
      <w:r w:rsidRPr="00CC354F">
        <w:rPr>
          <w:rStyle w:val="normaltextrun"/>
          <w:rFonts w:cs="Arial"/>
          <w:b/>
          <w:bCs/>
          <w:color w:val="000000"/>
          <w:shd w:val="clear" w:color="auto" w:fill="FFFFFF"/>
        </w:rPr>
        <w:t xml:space="preserve"> </w:t>
      </w:r>
      <w:proofErr w:type="spellStart"/>
      <w:r w:rsidRPr="00CC354F">
        <w:rPr>
          <w:rStyle w:val="normaltextrun"/>
          <w:rFonts w:cs="Arial"/>
          <w:b/>
          <w:bCs/>
          <w:color w:val="000000"/>
          <w:shd w:val="clear" w:color="auto" w:fill="FFFFFF"/>
        </w:rPr>
        <w:t>Native</w:t>
      </w:r>
      <w:proofErr w:type="spellEnd"/>
      <w:r w:rsidRPr="00CC354F">
        <w:rPr>
          <w:rStyle w:val="normaltextrun"/>
          <w:rFonts w:cs="Arial"/>
          <w:color w:val="000000"/>
          <w:shd w:val="clear" w:color="auto" w:fill="FFFFFF"/>
        </w:rPr>
        <w:t xml:space="preserve"> é utilizado como framework principal por permitir a criação de aplicativos multiplataforma (Android e iOS) com uma única base de código em </w:t>
      </w:r>
      <w:proofErr w:type="spellStart"/>
      <w:r w:rsidRPr="00CC354F">
        <w:rPr>
          <w:rStyle w:val="normaltextrun"/>
          <w:rFonts w:cs="Arial"/>
          <w:b/>
          <w:bCs/>
          <w:color w:val="000000"/>
          <w:shd w:val="clear" w:color="auto" w:fill="FFFFFF"/>
        </w:rPr>
        <w:t>JavaScript</w:t>
      </w:r>
      <w:proofErr w:type="spellEnd"/>
      <w:r w:rsidRPr="00CC354F">
        <w:rPr>
          <w:rStyle w:val="normaltextrun"/>
          <w:rFonts w:cs="Arial"/>
          <w:color w:val="000000"/>
          <w:shd w:val="clear" w:color="auto" w:fill="FFFFFF"/>
        </w:rPr>
        <w:t xml:space="preserve">, reduzindo custos e tempo de desenvolvimento. </w:t>
      </w:r>
    </w:p>
    <w:p w14:paraId="08F5DC47" w14:textId="77777777" w:rsidR="002D2567" w:rsidRDefault="00BD03BD" w:rsidP="00CC354F">
      <w:pPr>
        <w:spacing w:after="120" w:line="360" w:lineRule="auto"/>
        <w:ind w:right="284" w:firstLine="709"/>
        <w:jc w:val="both"/>
        <w:rPr>
          <w:rStyle w:val="normaltextrun"/>
          <w:rFonts w:cs="Arial"/>
          <w:color w:val="000000"/>
          <w:shd w:val="clear" w:color="auto" w:fill="FFFFFF"/>
        </w:rPr>
      </w:pPr>
      <w:r w:rsidRPr="00CC354F">
        <w:rPr>
          <w:rStyle w:val="normaltextrun"/>
          <w:rFonts w:cs="Arial"/>
          <w:color w:val="000000"/>
          <w:shd w:val="clear" w:color="auto" w:fill="FFFFFF"/>
        </w:rPr>
        <w:t xml:space="preserve">O </w:t>
      </w:r>
      <w:proofErr w:type="spellStart"/>
      <w:r w:rsidRPr="00CC354F">
        <w:rPr>
          <w:rStyle w:val="normaltextrun"/>
          <w:rFonts w:cs="Arial"/>
          <w:b/>
          <w:bCs/>
          <w:color w:val="000000"/>
          <w:shd w:val="clear" w:color="auto" w:fill="FFFFFF"/>
        </w:rPr>
        <w:t>NodeJS</w:t>
      </w:r>
      <w:proofErr w:type="spellEnd"/>
      <w:r w:rsidRPr="00CC354F">
        <w:rPr>
          <w:rStyle w:val="normaltextrun"/>
          <w:rFonts w:cs="Arial"/>
          <w:color w:val="000000"/>
          <w:shd w:val="clear" w:color="auto" w:fill="FFFFFF"/>
        </w:rPr>
        <w:t xml:space="preserve">, por sua vez, atua no </w:t>
      </w:r>
      <w:proofErr w:type="spellStart"/>
      <w:r w:rsidRPr="00CC354F">
        <w:rPr>
          <w:rStyle w:val="normaltextrun"/>
          <w:rFonts w:cs="Arial"/>
          <w:color w:val="000000"/>
          <w:shd w:val="clear" w:color="auto" w:fill="FFFFFF"/>
        </w:rPr>
        <w:t>backend</w:t>
      </w:r>
      <w:proofErr w:type="spellEnd"/>
      <w:r w:rsidRPr="00CC354F">
        <w:rPr>
          <w:rStyle w:val="normaltextrun"/>
          <w:rFonts w:cs="Arial"/>
          <w:color w:val="000000"/>
          <w:shd w:val="clear" w:color="auto" w:fill="FFFFFF"/>
        </w:rPr>
        <w:t xml:space="preserve">, oferecendo alta performance em operações assíncronas e garantindo que o sistema suporte múltiplas requisições simultâneas, essencial para um aplicativo que conecta alunos, </w:t>
      </w:r>
      <w:proofErr w:type="spellStart"/>
      <w:r w:rsidRPr="00CC354F">
        <w:rPr>
          <w:rStyle w:val="normaltextrun"/>
          <w:rFonts w:cs="Arial"/>
          <w:color w:val="000000"/>
          <w:shd w:val="clear" w:color="auto" w:fill="FFFFFF"/>
        </w:rPr>
        <w:t>personal</w:t>
      </w:r>
      <w:proofErr w:type="spellEnd"/>
      <w:r w:rsidRPr="00CC354F">
        <w:rPr>
          <w:rStyle w:val="normaltextrun"/>
          <w:rFonts w:cs="Arial"/>
          <w:color w:val="000000"/>
          <w:shd w:val="clear" w:color="auto" w:fill="FFFFFF"/>
        </w:rPr>
        <w:t xml:space="preserve"> </w:t>
      </w:r>
      <w:proofErr w:type="spellStart"/>
      <w:r w:rsidRPr="00CC354F">
        <w:rPr>
          <w:rStyle w:val="normaltextrun"/>
          <w:rFonts w:cs="Arial"/>
          <w:color w:val="000000"/>
          <w:shd w:val="clear" w:color="auto" w:fill="FFFFFF"/>
        </w:rPr>
        <w:t>trainers</w:t>
      </w:r>
      <w:proofErr w:type="spellEnd"/>
      <w:r w:rsidRPr="00CC354F">
        <w:rPr>
          <w:rStyle w:val="normaltextrun"/>
          <w:rFonts w:cs="Arial"/>
          <w:color w:val="000000"/>
          <w:shd w:val="clear" w:color="auto" w:fill="FFFFFF"/>
        </w:rPr>
        <w:t xml:space="preserve"> e academias em tempo real. </w:t>
      </w:r>
    </w:p>
    <w:p w14:paraId="18BB0DB5" w14:textId="77777777" w:rsidR="002D2567" w:rsidRDefault="00BD03BD" w:rsidP="00CC354F">
      <w:pPr>
        <w:spacing w:after="120" w:line="360" w:lineRule="auto"/>
        <w:ind w:right="284" w:firstLine="709"/>
        <w:jc w:val="both"/>
        <w:rPr>
          <w:rStyle w:val="normaltextrun"/>
          <w:rFonts w:cs="Arial"/>
          <w:color w:val="000000"/>
          <w:shd w:val="clear" w:color="auto" w:fill="FFFFFF"/>
        </w:rPr>
      </w:pPr>
      <w:r w:rsidRPr="00CC354F">
        <w:rPr>
          <w:rStyle w:val="normaltextrun"/>
          <w:rFonts w:cs="Arial"/>
          <w:color w:val="000000"/>
          <w:shd w:val="clear" w:color="auto" w:fill="FFFFFF"/>
        </w:rPr>
        <w:t xml:space="preserve">O </w:t>
      </w:r>
      <w:r w:rsidRPr="00CC354F">
        <w:rPr>
          <w:rStyle w:val="normaltextrun"/>
          <w:rFonts w:cs="Arial"/>
          <w:b/>
          <w:bCs/>
          <w:color w:val="000000"/>
          <w:shd w:val="clear" w:color="auto" w:fill="FFFFFF"/>
        </w:rPr>
        <w:t xml:space="preserve">Visual Studio </w:t>
      </w:r>
      <w:proofErr w:type="spellStart"/>
      <w:r w:rsidRPr="00CC354F">
        <w:rPr>
          <w:rStyle w:val="normaltextrun"/>
          <w:rFonts w:cs="Arial"/>
          <w:b/>
          <w:bCs/>
          <w:color w:val="000000"/>
          <w:shd w:val="clear" w:color="auto" w:fill="FFFFFF"/>
        </w:rPr>
        <w:t>Code</w:t>
      </w:r>
      <w:proofErr w:type="spellEnd"/>
      <w:r w:rsidRPr="00CC354F">
        <w:rPr>
          <w:rStyle w:val="normaltextrun"/>
          <w:rFonts w:cs="Arial"/>
          <w:color w:val="000000"/>
          <w:shd w:val="clear" w:color="auto" w:fill="FFFFFF"/>
        </w:rPr>
        <w:t xml:space="preserve"> é adotado como ambiente de programação por sua leveza, extensões integradas e suporte a diversas linguagens, enquanto o </w:t>
      </w:r>
      <w:r w:rsidRPr="00CC354F">
        <w:rPr>
          <w:rStyle w:val="normaltextrun"/>
          <w:rFonts w:cs="Arial"/>
          <w:b/>
          <w:bCs/>
          <w:color w:val="000000"/>
          <w:shd w:val="clear" w:color="auto" w:fill="FFFFFF"/>
        </w:rPr>
        <w:t>Expo GO</w:t>
      </w:r>
      <w:r w:rsidRPr="00CC354F">
        <w:rPr>
          <w:rStyle w:val="normaltextrun"/>
          <w:rFonts w:cs="Arial"/>
          <w:color w:val="000000"/>
          <w:shd w:val="clear" w:color="auto" w:fill="FFFFFF"/>
        </w:rPr>
        <w:t xml:space="preserve"> facilita a visualização e testes rápidos do aplicativo em dispositivos móveis sem necessidade de compilação complexa. </w:t>
      </w:r>
    </w:p>
    <w:p w14:paraId="1BB99E0D" w14:textId="77777777" w:rsidR="002D2567" w:rsidRDefault="00BD03BD" w:rsidP="00CC354F">
      <w:pPr>
        <w:spacing w:after="120" w:line="360" w:lineRule="auto"/>
        <w:ind w:right="284" w:firstLine="709"/>
        <w:jc w:val="both"/>
        <w:rPr>
          <w:rStyle w:val="normaltextrun"/>
          <w:rFonts w:cs="Arial"/>
          <w:color w:val="000000"/>
          <w:shd w:val="clear" w:color="auto" w:fill="FFFFFF"/>
        </w:rPr>
      </w:pPr>
      <w:r w:rsidRPr="00CC354F">
        <w:rPr>
          <w:rStyle w:val="normaltextrun"/>
          <w:rFonts w:cs="Arial"/>
          <w:color w:val="000000"/>
          <w:shd w:val="clear" w:color="auto" w:fill="FFFFFF"/>
        </w:rPr>
        <w:t xml:space="preserve">O </w:t>
      </w:r>
      <w:proofErr w:type="spellStart"/>
      <w:r w:rsidRPr="00CC354F">
        <w:rPr>
          <w:rStyle w:val="normaltextrun"/>
          <w:rFonts w:cs="Arial"/>
          <w:b/>
          <w:bCs/>
          <w:color w:val="000000"/>
          <w:shd w:val="clear" w:color="auto" w:fill="FFFFFF"/>
        </w:rPr>
        <w:t>Firebase</w:t>
      </w:r>
      <w:proofErr w:type="spellEnd"/>
      <w:r w:rsidRPr="00CC354F">
        <w:rPr>
          <w:rStyle w:val="normaltextrun"/>
          <w:rFonts w:cs="Arial"/>
          <w:color w:val="000000"/>
          <w:shd w:val="clear" w:color="auto" w:fill="FFFFFF"/>
        </w:rPr>
        <w:t xml:space="preserve"> é empregado para autenticação, banco de dados em nuvem e notificações </w:t>
      </w:r>
      <w:proofErr w:type="spellStart"/>
      <w:r w:rsidRPr="00CC354F">
        <w:rPr>
          <w:rStyle w:val="normaltextrun"/>
          <w:rFonts w:cs="Arial"/>
          <w:color w:val="000000"/>
          <w:shd w:val="clear" w:color="auto" w:fill="FFFFFF"/>
        </w:rPr>
        <w:t>push</w:t>
      </w:r>
      <w:proofErr w:type="spellEnd"/>
      <w:r w:rsidRPr="00CC354F">
        <w:rPr>
          <w:rStyle w:val="normaltextrun"/>
          <w:rFonts w:cs="Arial"/>
          <w:color w:val="000000"/>
          <w:shd w:val="clear" w:color="auto" w:fill="FFFFFF"/>
        </w:rPr>
        <w:t xml:space="preserve">, assegurando segurança e escalabilidade. </w:t>
      </w:r>
    </w:p>
    <w:p w14:paraId="318ACE8A" w14:textId="5B09A2DB" w:rsidR="00BD03BD" w:rsidRPr="00CC354F" w:rsidRDefault="00BD03BD" w:rsidP="00CC354F">
      <w:pPr>
        <w:spacing w:after="120" w:line="360" w:lineRule="auto"/>
        <w:ind w:right="284" w:firstLine="709"/>
        <w:jc w:val="both"/>
        <w:rPr>
          <w:rStyle w:val="eop"/>
          <w:rFonts w:cs="Arial"/>
          <w:color w:val="000000"/>
          <w:shd w:val="clear" w:color="auto" w:fill="FFFFFF"/>
        </w:rPr>
      </w:pPr>
      <w:r w:rsidRPr="00CC354F">
        <w:rPr>
          <w:rStyle w:val="normaltextrun"/>
          <w:rFonts w:cs="Arial"/>
          <w:color w:val="000000"/>
          <w:shd w:val="clear" w:color="auto" w:fill="FFFFFF"/>
        </w:rPr>
        <w:lastRenderedPageBreak/>
        <w:t xml:space="preserve">O uso do </w:t>
      </w:r>
      <w:proofErr w:type="spellStart"/>
      <w:r w:rsidRPr="00CC354F">
        <w:rPr>
          <w:rStyle w:val="normaltextrun"/>
          <w:rFonts w:cs="Arial"/>
          <w:b/>
          <w:bCs/>
          <w:color w:val="000000"/>
          <w:shd w:val="clear" w:color="auto" w:fill="FFFFFF"/>
        </w:rPr>
        <w:t>Copilot</w:t>
      </w:r>
      <w:proofErr w:type="spellEnd"/>
      <w:r w:rsidRPr="00CC354F">
        <w:rPr>
          <w:rStyle w:val="normaltextrun"/>
          <w:rFonts w:cs="Arial"/>
          <w:color w:val="000000"/>
          <w:shd w:val="clear" w:color="auto" w:fill="FFFFFF"/>
        </w:rPr>
        <w:t xml:space="preserve"> como assistente de programação acelera a escrita de código e reduz erros, enquanto o </w:t>
      </w:r>
      <w:r w:rsidRPr="00CC354F">
        <w:rPr>
          <w:rStyle w:val="normaltextrun"/>
          <w:rFonts w:cs="Arial"/>
          <w:b/>
          <w:bCs/>
          <w:color w:val="000000"/>
          <w:shd w:val="clear" w:color="auto" w:fill="FFFFFF"/>
        </w:rPr>
        <w:t>Android Studio</w:t>
      </w:r>
      <w:r w:rsidRPr="00CC354F">
        <w:rPr>
          <w:rStyle w:val="normaltextrun"/>
          <w:rFonts w:cs="Arial"/>
          <w:color w:val="000000"/>
          <w:shd w:val="clear" w:color="auto" w:fill="FFFFFF"/>
        </w:rPr>
        <w:t xml:space="preserve"> é utilizado como emulador oficial para testes, garantindo compatibilidade e confiabilidade no ambiente Android.</w:t>
      </w:r>
      <w:r w:rsidRPr="00CC354F">
        <w:rPr>
          <w:rStyle w:val="eop"/>
          <w:rFonts w:cs="Arial"/>
          <w:color w:val="000000"/>
          <w:shd w:val="clear" w:color="auto" w:fill="FFFFFF"/>
        </w:rPr>
        <w:t> </w:t>
      </w:r>
    </w:p>
    <w:p w14:paraId="00FF0119" w14:textId="51D9C49E" w:rsidR="00BD03BD" w:rsidRDefault="00BD03BD" w:rsidP="00BD03BD"/>
    <w:p w14:paraId="74BD294E" w14:textId="4F5FCF36" w:rsidR="00D35086" w:rsidRDefault="00B31F74" w:rsidP="00234C53">
      <w:pPr>
        <w:pStyle w:val="Ttulo1"/>
        <w:rPr>
          <w:sz w:val="32"/>
          <w:szCs w:val="32"/>
        </w:rPr>
      </w:pPr>
      <w:bookmarkStart w:id="37" w:name="_Toc215257675"/>
      <w:r w:rsidRPr="00D06891">
        <w:rPr>
          <w:sz w:val="32"/>
          <w:szCs w:val="32"/>
        </w:rPr>
        <w:t xml:space="preserve">4. </w:t>
      </w:r>
      <w:r w:rsidR="00D26894" w:rsidRPr="00D06891">
        <w:rPr>
          <w:sz w:val="32"/>
          <w:szCs w:val="32"/>
        </w:rPr>
        <w:t>Conclusão</w:t>
      </w:r>
      <w:bookmarkEnd w:id="37"/>
    </w:p>
    <w:p w14:paraId="61BABF71" w14:textId="4FAAD5B6" w:rsidR="00234C53" w:rsidRPr="00234C53" w:rsidRDefault="00234C53" w:rsidP="00234C53">
      <w:pPr>
        <w:spacing w:after="120" w:line="360" w:lineRule="auto"/>
        <w:ind w:right="284" w:firstLine="709"/>
        <w:jc w:val="both"/>
        <w:rPr>
          <w:rStyle w:val="normaltextrun"/>
          <w:rFonts w:cs="Arial"/>
          <w:color w:val="000000"/>
          <w:shd w:val="clear" w:color="auto" w:fill="FFFFFF"/>
        </w:rPr>
      </w:pPr>
      <w:r w:rsidRPr="00234C53">
        <w:rPr>
          <w:rStyle w:val="normaltextrun"/>
          <w:rFonts w:cs="Arial"/>
          <w:color w:val="000000"/>
          <w:shd w:val="clear" w:color="auto" w:fill="FFFFFF"/>
        </w:rPr>
        <w:t xml:space="preserve">O desenvolvimento do projeto </w:t>
      </w:r>
      <w:proofErr w:type="spellStart"/>
      <w:r w:rsidRPr="00234C53">
        <w:rPr>
          <w:rStyle w:val="normaltextrun"/>
          <w:rFonts w:cs="Arial"/>
          <w:b/>
          <w:bCs/>
          <w:color w:val="000000"/>
          <w:shd w:val="clear" w:color="auto" w:fill="FFFFFF"/>
        </w:rPr>
        <w:t>MyCoreSonal</w:t>
      </w:r>
      <w:proofErr w:type="spellEnd"/>
      <w:r w:rsidRPr="00234C53">
        <w:rPr>
          <w:rStyle w:val="normaltextrun"/>
          <w:rFonts w:cs="Arial"/>
          <w:b/>
          <w:bCs/>
          <w:color w:val="000000"/>
          <w:shd w:val="clear" w:color="auto" w:fill="FFFFFF"/>
        </w:rPr>
        <w:t xml:space="preserve"> (MCS) – Aplicativo de Saúde e Bem-Estar</w:t>
      </w:r>
      <w:r w:rsidRPr="00234C53">
        <w:rPr>
          <w:rStyle w:val="normaltextrun"/>
          <w:rFonts w:cs="Arial"/>
          <w:color w:val="000000"/>
          <w:shd w:val="clear" w:color="auto" w:fill="FFFFFF"/>
        </w:rPr>
        <w:t xml:space="preserve"> representou uma trajetória de aprendizado, empenho e constante evolução técnica. Desde sua concepção, o principal propósito da equipe foi criar uma solução tecnológica capaz de transformar a rotina de academias, profissionais da área fitness e praticantes individuais, oferecendo ferramentas acessíveis, modernas e integradas para otimizar treinos, acompanhamento e comunicação. Ao longo do processo, foram aplicadas metodologias ágeis, prototipagem em múltiplos níveis, modelagem UML e práticas de design de UX/UI,</w:t>
      </w:r>
      <w:r w:rsidR="006B4E6F">
        <w:rPr>
          <w:rStyle w:val="normaltextrun"/>
          <w:rFonts w:cs="Arial"/>
          <w:color w:val="000000"/>
          <w:shd w:val="clear" w:color="auto" w:fill="FFFFFF"/>
        </w:rPr>
        <w:t xml:space="preserve"> visando</w:t>
      </w:r>
      <w:r w:rsidRPr="00234C53">
        <w:rPr>
          <w:rStyle w:val="normaltextrun"/>
          <w:rFonts w:cs="Arial"/>
          <w:color w:val="000000"/>
          <w:shd w:val="clear" w:color="auto" w:fill="FFFFFF"/>
        </w:rPr>
        <w:t xml:space="preserve"> garanti</w:t>
      </w:r>
      <w:r w:rsidR="006B4E6F">
        <w:rPr>
          <w:rStyle w:val="normaltextrun"/>
          <w:rFonts w:cs="Arial"/>
          <w:color w:val="000000"/>
          <w:shd w:val="clear" w:color="auto" w:fill="FFFFFF"/>
        </w:rPr>
        <w:t>r</w:t>
      </w:r>
      <w:r w:rsidRPr="00234C53">
        <w:rPr>
          <w:rStyle w:val="normaltextrun"/>
          <w:rFonts w:cs="Arial"/>
          <w:color w:val="000000"/>
          <w:shd w:val="clear" w:color="auto" w:fill="FFFFFF"/>
        </w:rPr>
        <w:t xml:space="preserve"> não apenas a qualidade do sistema, mas também a eficiência em sua execução.</w:t>
      </w:r>
    </w:p>
    <w:p w14:paraId="544F4597" w14:textId="7AC98239" w:rsidR="00234C53" w:rsidRPr="00234C53" w:rsidRDefault="00234C53" w:rsidP="00234C53">
      <w:pPr>
        <w:spacing w:after="120" w:line="360" w:lineRule="auto"/>
        <w:ind w:right="284" w:firstLine="709"/>
        <w:jc w:val="both"/>
        <w:rPr>
          <w:rStyle w:val="normaltextrun"/>
          <w:rFonts w:cs="Arial"/>
          <w:color w:val="000000"/>
          <w:shd w:val="clear" w:color="auto" w:fill="FFFFFF"/>
        </w:rPr>
      </w:pPr>
      <w:r w:rsidRPr="00234C53">
        <w:rPr>
          <w:rStyle w:val="normaltextrun"/>
          <w:rFonts w:cs="Arial"/>
          <w:color w:val="000000"/>
          <w:shd w:val="clear" w:color="auto" w:fill="FFFFFF"/>
        </w:rPr>
        <w:t xml:space="preserve">Com a conclusão deste trabalho, é possível afirmar que o objetivo principal </w:t>
      </w:r>
      <w:r w:rsidR="009E5F1B">
        <w:rPr>
          <w:rStyle w:val="normaltextrun"/>
          <w:rFonts w:cs="Arial"/>
          <w:color w:val="000000"/>
          <w:shd w:val="clear" w:color="auto" w:fill="FFFFFF"/>
        </w:rPr>
        <w:t>foi parcialmente alcançado</w:t>
      </w:r>
      <w:r w:rsidRPr="00234C53">
        <w:rPr>
          <w:rStyle w:val="normaltextrun"/>
          <w:rFonts w:cs="Arial"/>
          <w:color w:val="000000"/>
          <w:shd w:val="clear" w:color="auto" w:fill="FFFFFF"/>
        </w:rPr>
        <w:t xml:space="preserve">. </w:t>
      </w:r>
      <w:r w:rsidR="009E5F1B">
        <w:rPr>
          <w:rStyle w:val="normaltextrun"/>
          <w:rFonts w:cs="Arial"/>
          <w:color w:val="000000"/>
          <w:shd w:val="clear" w:color="auto" w:fill="FFFFFF"/>
        </w:rPr>
        <w:t xml:space="preserve">Grande parte das funcionalidades propostas não puderam ser concluídas com </w:t>
      </w:r>
      <w:r w:rsidR="00B22063">
        <w:rPr>
          <w:rStyle w:val="normaltextrun"/>
          <w:rFonts w:cs="Arial"/>
          <w:color w:val="000000"/>
          <w:shd w:val="clear" w:color="auto" w:fill="FFFFFF"/>
        </w:rPr>
        <w:t>êxito.</w:t>
      </w:r>
    </w:p>
    <w:p w14:paraId="002D8F25" w14:textId="630D0394" w:rsidR="00234C53" w:rsidRPr="00234C53" w:rsidRDefault="00234C53" w:rsidP="00234C53">
      <w:pPr>
        <w:spacing w:after="120" w:line="360" w:lineRule="auto"/>
        <w:ind w:right="284" w:firstLine="709"/>
        <w:jc w:val="both"/>
        <w:rPr>
          <w:rStyle w:val="normaltextrun"/>
          <w:rFonts w:cs="Arial"/>
          <w:color w:val="000000"/>
          <w:shd w:val="clear" w:color="auto" w:fill="FFFFFF"/>
        </w:rPr>
      </w:pPr>
      <w:r w:rsidRPr="00234C53">
        <w:rPr>
          <w:rStyle w:val="normaltextrun"/>
          <w:rFonts w:cs="Arial"/>
          <w:color w:val="000000"/>
          <w:shd w:val="clear" w:color="auto" w:fill="FFFFFF"/>
        </w:rPr>
        <w:t xml:space="preserve">O projeto </w:t>
      </w:r>
      <w:r w:rsidR="00B22063">
        <w:rPr>
          <w:rStyle w:val="normaltextrun"/>
          <w:rFonts w:cs="Arial"/>
          <w:color w:val="000000"/>
          <w:shd w:val="clear" w:color="auto" w:fill="FFFFFF"/>
        </w:rPr>
        <w:t xml:space="preserve">não </w:t>
      </w:r>
      <w:r w:rsidRPr="00234C53">
        <w:rPr>
          <w:rStyle w:val="normaltextrun"/>
          <w:rFonts w:cs="Arial"/>
          <w:color w:val="000000"/>
          <w:shd w:val="clear" w:color="auto" w:fill="FFFFFF"/>
        </w:rPr>
        <w:t>alcançou</w:t>
      </w:r>
      <w:r w:rsidR="00B22063">
        <w:rPr>
          <w:rStyle w:val="normaltextrun"/>
          <w:rFonts w:cs="Arial"/>
          <w:color w:val="000000"/>
          <w:shd w:val="clear" w:color="auto" w:fill="FFFFFF"/>
        </w:rPr>
        <w:t xml:space="preserve"> todos</w:t>
      </w:r>
      <w:r w:rsidRPr="00234C53">
        <w:rPr>
          <w:rStyle w:val="normaltextrun"/>
          <w:rFonts w:cs="Arial"/>
          <w:color w:val="000000"/>
          <w:shd w:val="clear" w:color="auto" w:fill="FFFFFF"/>
        </w:rPr>
        <w:t xml:space="preserve"> resultados expressivos do ponto de vista técnico, </w:t>
      </w:r>
      <w:r w:rsidR="006B4E6F">
        <w:rPr>
          <w:rStyle w:val="normaltextrun"/>
          <w:rFonts w:cs="Arial"/>
          <w:color w:val="000000"/>
          <w:shd w:val="clear" w:color="auto" w:fill="FFFFFF"/>
        </w:rPr>
        <w:t xml:space="preserve">mas se propôs a </w:t>
      </w:r>
      <w:r w:rsidRPr="00234C53">
        <w:rPr>
          <w:rStyle w:val="normaltextrun"/>
          <w:rFonts w:cs="Arial"/>
          <w:color w:val="000000"/>
          <w:shd w:val="clear" w:color="auto" w:fill="FFFFFF"/>
        </w:rPr>
        <w:t>demonstra</w:t>
      </w:r>
      <w:r w:rsidR="006B4E6F">
        <w:rPr>
          <w:rStyle w:val="normaltextrun"/>
          <w:rFonts w:cs="Arial"/>
          <w:color w:val="000000"/>
          <w:shd w:val="clear" w:color="auto" w:fill="FFFFFF"/>
        </w:rPr>
        <w:t>r</w:t>
      </w:r>
      <w:r w:rsidRPr="00234C53">
        <w:rPr>
          <w:rStyle w:val="normaltextrun"/>
          <w:rFonts w:cs="Arial"/>
          <w:color w:val="000000"/>
          <w:shd w:val="clear" w:color="auto" w:fill="FFFFFF"/>
        </w:rPr>
        <w:t xml:space="preserve"> como a inovação tecnológica pode facilitar o cotidiano de alunos e profissionais que buscam motivação, personalização e fidelização. O desenvolvimento contínuo da plataforma permitirá ampliar ainda mais seu alcance, oferecendo aos usuários mobilidade, praticidade e integração total com academias e comunidades fitness.</w:t>
      </w:r>
    </w:p>
    <w:p w14:paraId="6ED93762" w14:textId="01B1C866" w:rsidR="00234C53" w:rsidRPr="00234C53" w:rsidRDefault="00234C53" w:rsidP="00234C53">
      <w:pPr>
        <w:spacing w:after="120" w:line="360" w:lineRule="auto"/>
        <w:ind w:right="284" w:firstLine="709"/>
        <w:jc w:val="both"/>
        <w:rPr>
          <w:rStyle w:val="normaltextrun"/>
          <w:rFonts w:cs="Arial"/>
          <w:color w:val="000000"/>
          <w:shd w:val="clear" w:color="auto" w:fill="FFFFFF"/>
        </w:rPr>
      </w:pPr>
      <w:r w:rsidRPr="00234C53">
        <w:rPr>
          <w:rStyle w:val="normaltextrun"/>
          <w:rFonts w:cs="Arial"/>
          <w:color w:val="000000"/>
          <w:shd w:val="clear" w:color="auto" w:fill="FFFFFF"/>
        </w:rPr>
        <w:t xml:space="preserve">Por fim, a conclusão deste projeto marca não apenas o encerramento de uma etapa acadêmica, mas o início de uma nova fase de </w:t>
      </w:r>
      <w:proofErr w:type="gramStart"/>
      <w:r w:rsidRPr="00234C53">
        <w:rPr>
          <w:rStyle w:val="normaltextrun"/>
          <w:rFonts w:cs="Arial"/>
          <w:color w:val="000000"/>
          <w:shd w:val="clear" w:color="auto" w:fill="FFFFFF"/>
        </w:rPr>
        <w:t>possibilidades..</w:t>
      </w:r>
      <w:proofErr w:type="gramEnd"/>
      <w:r w:rsidRPr="00234C53">
        <w:rPr>
          <w:rStyle w:val="normaltextrun"/>
          <w:rFonts w:cs="Arial"/>
          <w:color w:val="000000"/>
          <w:shd w:val="clear" w:color="auto" w:fill="FFFFFF"/>
        </w:rPr>
        <w:t xml:space="preserve"> A plataforma segue pronta para evoluir, crescer e continuar</w:t>
      </w:r>
      <w:r w:rsidR="006B4E6F">
        <w:rPr>
          <w:rStyle w:val="normaltextrun"/>
          <w:rFonts w:cs="Arial"/>
          <w:color w:val="000000"/>
          <w:shd w:val="clear" w:color="auto" w:fill="FFFFFF"/>
        </w:rPr>
        <w:t xml:space="preserve"> crescendo até</w:t>
      </w:r>
      <w:r w:rsidRPr="00234C53">
        <w:rPr>
          <w:rStyle w:val="normaltextrun"/>
          <w:rFonts w:cs="Arial"/>
          <w:color w:val="000000"/>
          <w:shd w:val="clear" w:color="auto" w:fill="FFFFFF"/>
        </w:rPr>
        <w:t xml:space="preserve"> cumpri sua missão: fortalecer a relação aluno-profissional e impulsionar o sucesso do setor fitness no Brasil.</w:t>
      </w:r>
    </w:p>
    <w:p w14:paraId="0BDA3633" w14:textId="77777777" w:rsidR="00234C53" w:rsidRPr="00234C53" w:rsidRDefault="00234C53" w:rsidP="00234C53"/>
    <w:p w14:paraId="7194271A" w14:textId="139014E6" w:rsidR="00F1166E" w:rsidRDefault="00B31F74" w:rsidP="00D06891">
      <w:pPr>
        <w:pStyle w:val="Ttulo1"/>
        <w:rPr>
          <w:spacing w:val="-13"/>
        </w:rPr>
      </w:pPr>
      <w:bookmarkStart w:id="38" w:name="_Toc215257676"/>
      <w:r>
        <w:t>Referências</w:t>
      </w:r>
      <w:bookmarkEnd w:id="38"/>
      <w:r>
        <w:rPr>
          <w:spacing w:val="-13"/>
        </w:rPr>
        <w:t xml:space="preserve"> </w:t>
      </w:r>
    </w:p>
    <w:p w14:paraId="070AF6D8" w14:textId="77777777" w:rsidR="00D06891" w:rsidRPr="00D06891" w:rsidRDefault="00D06891" w:rsidP="00D06891">
      <w:pPr>
        <w:pStyle w:val="paragraph"/>
        <w:spacing w:before="240" w:beforeAutospacing="0" w:after="120" w:afterAutospacing="0" w:line="360" w:lineRule="auto"/>
        <w:textAlignment w:val="baseline"/>
        <w:rPr>
          <w:rFonts w:ascii="Arial" w:hAnsi="Arial" w:cs="Arial"/>
        </w:rPr>
      </w:pPr>
      <w:r w:rsidRPr="00D06891">
        <w:rPr>
          <w:rStyle w:val="normaltextrun"/>
          <w:rFonts w:ascii="Arial" w:hAnsi="Arial" w:cs="Arial"/>
        </w:rPr>
        <w:t xml:space="preserve">SANTOS, Rodrigo </w:t>
      </w:r>
      <w:proofErr w:type="spellStart"/>
      <w:r w:rsidRPr="00D06891">
        <w:rPr>
          <w:rStyle w:val="normaltextrun"/>
          <w:rFonts w:ascii="Arial" w:hAnsi="Arial" w:cs="Arial"/>
        </w:rPr>
        <w:t>Carréra</w:t>
      </w:r>
      <w:proofErr w:type="spellEnd"/>
      <w:r w:rsidRPr="00D06891">
        <w:rPr>
          <w:rStyle w:val="normaltextrun"/>
          <w:rFonts w:ascii="Arial" w:hAnsi="Arial" w:cs="Arial"/>
        </w:rPr>
        <w:t xml:space="preserve"> dos. </w:t>
      </w:r>
      <w:r w:rsidRPr="00D06891">
        <w:rPr>
          <w:rStyle w:val="normaltextrun"/>
          <w:rFonts w:ascii="Arial" w:hAnsi="Arial" w:cs="Arial"/>
          <w:b/>
          <w:bCs/>
        </w:rPr>
        <w:t>Impactos do uso de aplicativos fitness por profissionais de educação física em academias de musculação de Belém do Pará</w:t>
      </w:r>
      <w:r w:rsidRPr="00D06891">
        <w:rPr>
          <w:rStyle w:val="normaltextrun"/>
          <w:rFonts w:ascii="Arial" w:hAnsi="Arial" w:cs="Arial"/>
        </w:rPr>
        <w:t>. 2022. Trabalho de Conclusão de Curso (Licenciatura em Educação Física) – Universidade Federal do Pará. Disponível em: &lt;https://bdm.ufpa.br/server/api/core/bitstreams/42cdcdb3-67b0-49fa-a0e0-c489686d9d43/content&gt;. Acesso em: 18 nov. 2025.</w:t>
      </w:r>
      <w:r w:rsidRPr="00D06891">
        <w:rPr>
          <w:rStyle w:val="eop"/>
          <w:rFonts w:ascii="Arial" w:hAnsi="Arial" w:cs="Arial"/>
        </w:rPr>
        <w:t> </w:t>
      </w:r>
    </w:p>
    <w:p w14:paraId="4AAC75CA" w14:textId="77777777" w:rsidR="00D06891" w:rsidRPr="00D06891" w:rsidRDefault="00D06891" w:rsidP="00D06891">
      <w:pPr>
        <w:pStyle w:val="paragraph"/>
        <w:spacing w:before="240" w:beforeAutospacing="0" w:after="120" w:afterAutospacing="0" w:line="360" w:lineRule="auto"/>
        <w:textAlignment w:val="baseline"/>
        <w:rPr>
          <w:rFonts w:ascii="Arial" w:hAnsi="Arial" w:cs="Arial"/>
        </w:rPr>
      </w:pPr>
      <w:r w:rsidRPr="00D06891">
        <w:rPr>
          <w:rStyle w:val="normaltextrun"/>
          <w:rFonts w:ascii="Arial" w:hAnsi="Arial" w:cs="Arial"/>
        </w:rPr>
        <w:t xml:space="preserve">SEBRAE. </w:t>
      </w:r>
      <w:r w:rsidRPr="00D06891">
        <w:rPr>
          <w:rStyle w:val="normaltextrun"/>
          <w:rFonts w:ascii="Arial" w:hAnsi="Arial" w:cs="Arial"/>
          <w:b/>
          <w:bCs/>
        </w:rPr>
        <w:t>Mercado de academias no Brasil: dados e tendências</w:t>
      </w:r>
      <w:r w:rsidRPr="00D06891">
        <w:rPr>
          <w:rStyle w:val="normaltextrun"/>
          <w:rFonts w:ascii="Arial" w:hAnsi="Arial" w:cs="Arial"/>
        </w:rPr>
        <w:t>. Curitiba: SEBRAE/PR, 2023. Disponível em: &lt;https://sebraepr.com.br/impulsiona/mercado-de-academias-no-brasil-dados-e-tendencias/?srsltid=AfmBOoojUWEq1sG-CbU-lvXXRCHW3szXnkfgmdG5heeR25vK9gAIs9Kz&gt;. Acesso em: 18 nov. 2025.</w:t>
      </w:r>
      <w:r w:rsidRPr="00D06891">
        <w:rPr>
          <w:rStyle w:val="eop"/>
          <w:rFonts w:ascii="Arial" w:hAnsi="Arial" w:cs="Arial"/>
        </w:rPr>
        <w:t> </w:t>
      </w:r>
    </w:p>
    <w:p w14:paraId="552F9E7F" w14:textId="77777777" w:rsidR="00D06891" w:rsidRPr="00D06891" w:rsidRDefault="00D06891" w:rsidP="00D06891">
      <w:pPr>
        <w:pStyle w:val="paragraph"/>
        <w:spacing w:before="240" w:beforeAutospacing="0" w:after="120" w:afterAutospacing="0" w:line="360" w:lineRule="auto"/>
        <w:textAlignment w:val="baseline"/>
        <w:rPr>
          <w:rFonts w:ascii="Arial" w:hAnsi="Arial" w:cs="Arial"/>
        </w:rPr>
      </w:pPr>
      <w:r w:rsidRPr="00D06891">
        <w:rPr>
          <w:rStyle w:val="normaltextrun"/>
          <w:rFonts w:ascii="Arial" w:hAnsi="Arial" w:cs="Arial"/>
        </w:rPr>
        <w:t xml:space="preserve">BATISTA, Lígia Maria de Sousa Dantas. </w:t>
      </w:r>
      <w:proofErr w:type="spellStart"/>
      <w:r w:rsidRPr="00D06891">
        <w:rPr>
          <w:rStyle w:val="normaltextrun"/>
          <w:rFonts w:ascii="Arial" w:hAnsi="Arial" w:cs="Arial"/>
          <w:b/>
          <w:bCs/>
        </w:rPr>
        <w:t>ProService</w:t>
      </w:r>
      <w:proofErr w:type="spellEnd"/>
      <w:r w:rsidRPr="00D06891">
        <w:rPr>
          <w:rStyle w:val="normaltextrun"/>
          <w:rFonts w:ascii="Arial" w:hAnsi="Arial" w:cs="Arial"/>
          <w:b/>
          <w:bCs/>
        </w:rPr>
        <w:t>: um aplicativo para oferta e demanda de serviços profissionais</w:t>
      </w:r>
      <w:r w:rsidRPr="00D06891">
        <w:rPr>
          <w:rStyle w:val="normaltextrun"/>
          <w:rFonts w:ascii="Arial" w:hAnsi="Arial" w:cs="Arial"/>
        </w:rPr>
        <w:t>. 2019. Monografia (Bacharelado em Ciência da Computação) – Universidade do Estado do Rio Grande do Norte. Disponível em: &lt;https://di.uern.br/</w:t>
      </w:r>
      <w:proofErr w:type="spellStart"/>
      <w:r w:rsidRPr="00D06891">
        <w:rPr>
          <w:rStyle w:val="normaltextrun"/>
          <w:rFonts w:ascii="Arial" w:hAnsi="Arial" w:cs="Arial"/>
        </w:rPr>
        <w:t>tccs</w:t>
      </w:r>
      <w:proofErr w:type="spellEnd"/>
      <w:r w:rsidRPr="00D06891">
        <w:rPr>
          <w:rStyle w:val="normaltextrun"/>
          <w:rFonts w:ascii="Arial" w:hAnsi="Arial" w:cs="Arial"/>
        </w:rPr>
        <w:t>/</w:t>
      </w:r>
      <w:proofErr w:type="spellStart"/>
      <w:r w:rsidRPr="00D06891">
        <w:rPr>
          <w:rStyle w:val="normaltextrun"/>
          <w:rFonts w:ascii="Arial" w:hAnsi="Arial" w:cs="Arial"/>
        </w:rPr>
        <w:t>html</w:t>
      </w:r>
      <w:proofErr w:type="spellEnd"/>
      <w:r w:rsidRPr="00D06891">
        <w:rPr>
          <w:rStyle w:val="normaltextrun"/>
          <w:rFonts w:ascii="Arial" w:hAnsi="Arial" w:cs="Arial"/>
        </w:rPr>
        <w:t>/</w:t>
      </w:r>
      <w:proofErr w:type="spellStart"/>
      <w:r w:rsidRPr="00D06891">
        <w:rPr>
          <w:rStyle w:val="normaltextrun"/>
          <w:rFonts w:ascii="Arial" w:hAnsi="Arial" w:cs="Arial"/>
        </w:rPr>
        <w:t>ltr</w:t>
      </w:r>
      <w:proofErr w:type="spellEnd"/>
      <w:r w:rsidRPr="00D06891">
        <w:rPr>
          <w:rStyle w:val="normaltextrun"/>
          <w:rFonts w:ascii="Arial" w:hAnsi="Arial" w:cs="Arial"/>
        </w:rPr>
        <w:t>/PDF/015009483.pdf&gt;. Acesso em: 18 nov. 2025.</w:t>
      </w:r>
      <w:r w:rsidRPr="00D06891">
        <w:rPr>
          <w:rStyle w:val="eop"/>
          <w:rFonts w:ascii="Arial" w:hAnsi="Arial" w:cs="Arial"/>
        </w:rPr>
        <w:t> </w:t>
      </w:r>
    </w:p>
    <w:p w14:paraId="1EE05F5B" w14:textId="77777777" w:rsidR="00D06891" w:rsidRPr="00D06891" w:rsidRDefault="00D06891" w:rsidP="00D06891">
      <w:pPr>
        <w:pStyle w:val="paragraph"/>
        <w:spacing w:before="240" w:beforeAutospacing="0" w:after="120" w:afterAutospacing="0" w:line="360" w:lineRule="auto"/>
        <w:textAlignment w:val="baseline"/>
        <w:rPr>
          <w:rFonts w:ascii="Arial" w:hAnsi="Arial" w:cs="Arial"/>
        </w:rPr>
      </w:pPr>
      <w:r w:rsidRPr="00D06891">
        <w:rPr>
          <w:rStyle w:val="normaltextrun"/>
          <w:rFonts w:ascii="Arial" w:hAnsi="Arial" w:cs="Arial"/>
        </w:rPr>
        <w:t xml:space="preserve">NASCIMENTO, Leandro Boaventura do. </w:t>
      </w:r>
      <w:r w:rsidRPr="00D06891">
        <w:rPr>
          <w:rStyle w:val="normaltextrun"/>
          <w:rFonts w:ascii="Arial" w:hAnsi="Arial" w:cs="Arial"/>
          <w:b/>
          <w:bCs/>
        </w:rPr>
        <w:t>[Título da tese conforme documento USP]</w:t>
      </w:r>
      <w:r w:rsidRPr="00D06891">
        <w:rPr>
          <w:rStyle w:val="normaltextrun"/>
          <w:rFonts w:ascii="Arial" w:hAnsi="Arial" w:cs="Arial"/>
        </w:rPr>
        <w:t>. 2022. Tese (Doutorado) – Universidade de São Paulo. Disponível em: &lt;https://www.teses.usp.br/teses/disponiveis/39/39136/tde-16052022-145101/publico/Leandro_Boaventura_do_Nascimento_corrigida.pdf&gt;. Acesso em: 18 nov. 2025.</w:t>
      </w:r>
      <w:r w:rsidRPr="00D06891">
        <w:rPr>
          <w:rStyle w:val="eop"/>
          <w:rFonts w:ascii="Arial" w:hAnsi="Arial" w:cs="Arial"/>
        </w:rPr>
        <w:t> </w:t>
      </w:r>
    </w:p>
    <w:p w14:paraId="20B6EB25" w14:textId="77777777" w:rsidR="00D06891" w:rsidRPr="00D06891" w:rsidRDefault="00D06891" w:rsidP="00D06891">
      <w:pPr>
        <w:pStyle w:val="paragraph"/>
        <w:spacing w:before="240" w:beforeAutospacing="0" w:after="120" w:afterAutospacing="0" w:line="360" w:lineRule="auto"/>
        <w:textAlignment w:val="baseline"/>
        <w:rPr>
          <w:rFonts w:ascii="Arial" w:hAnsi="Arial" w:cs="Arial"/>
        </w:rPr>
      </w:pPr>
      <w:r w:rsidRPr="00D06891">
        <w:rPr>
          <w:rStyle w:val="normaltextrun"/>
          <w:rFonts w:ascii="Arial" w:hAnsi="Arial" w:cs="Arial"/>
        </w:rPr>
        <w:t xml:space="preserve">[UFRGS – Autor]. </w:t>
      </w:r>
      <w:r w:rsidRPr="00D06891">
        <w:rPr>
          <w:rStyle w:val="normaltextrun"/>
          <w:rFonts w:ascii="Arial" w:hAnsi="Arial" w:cs="Arial"/>
          <w:b/>
          <w:bCs/>
        </w:rPr>
        <w:t>[Título da dissertação conforme documento UFRGS]</w:t>
      </w:r>
      <w:r w:rsidRPr="00D06891">
        <w:rPr>
          <w:rStyle w:val="normaltextrun"/>
          <w:rFonts w:ascii="Arial" w:hAnsi="Arial" w:cs="Arial"/>
        </w:rPr>
        <w:t>. 2018. Dissertação (Mestrado) – Universidade Federal do Rio Grande do Sul. Disponível em: &lt;https://lume.ufrgs.br/bitstream/handle/10183/188392/001086350.pdf?sequence=1&amp;isAllowed=y&gt;. Acesso em: 18 nov. 2025.</w:t>
      </w:r>
      <w:r w:rsidRPr="00D06891">
        <w:rPr>
          <w:rStyle w:val="eop"/>
          <w:rFonts w:ascii="Arial" w:hAnsi="Arial" w:cs="Arial"/>
        </w:rPr>
        <w:t> </w:t>
      </w:r>
    </w:p>
    <w:p w14:paraId="2467B00D" w14:textId="77777777" w:rsidR="00D06891" w:rsidRPr="00D06891" w:rsidRDefault="00D06891" w:rsidP="00D06891">
      <w:pPr>
        <w:pStyle w:val="paragraph"/>
        <w:spacing w:before="240" w:beforeAutospacing="0" w:after="120" w:afterAutospacing="0" w:line="360" w:lineRule="auto"/>
        <w:textAlignment w:val="baseline"/>
        <w:rPr>
          <w:rFonts w:ascii="Arial" w:hAnsi="Arial" w:cs="Arial"/>
        </w:rPr>
      </w:pPr>
      <w:r w:rsidRPr="00D06891">
        <w:rPr>
          <w:rStyle w:val="normaltextrun"/>
          <w:rFonts w:ascii="Arial" w:hAnsi="Arial" w:cs="Arial"/>
        </w:rPr>
        <w:lastRenderedPageBreak/>
        <w:t xml:space="preserve">ACAD BRASIL. </w:t>
      </w:r>
      <w:r w:rsidRPr="00D06891">
        <w:rPr>
          <w:rStyle w:val="normaltextrun"/>
          <w:rFonts w:ascii="Arial" w:hAnsi="Arial" w:cs="Arial"/>
          <w:b/>
          <w:bCs/>
        </w:rPr>
        <w:t xml:space="preserve">Relatório Global da HFA 2025: </w:t>
      </w:r>
      <w:proofErr w:type="spellStart"/>
      <w:r w:rsidRPr="00D06891">
        <w:rPr>
          <w:rStyle w:val="normaltextrun"/>
          <w:rFonts w:ascii="Arial" w:hAnsi="Arial" w:cs="Arial"/>
          <w:b/>
          <w:bCs/>
        </w:rPr>
        <w:t>Acad</w:t>
      </w:r>
      <w:proofErr w:type="spellEnd"/>
      <w:r w:rsidRPr="00D06891">
        <w:rPr>
          <w:rStyle w:val="normaltextrun"/>
          <w:rFonts w:ascii="Arial" w:hAnsi="Arial" w:cs="Arial"/>
          <w:b/>
          <w:bCs/>
        </w:rPr>
        <w:t xml:space="preserve"> contribui com conteúdo expressivo</w:t>
      </w:r>
      <w:r w:rsidRPr="00D06891">
        <w:rPr>
          <w:rStyle w:val="normaltextrun"/>
          <w:rFonts w:ascii="Arial" w:hAnsi="Arial" w:cs="Arial"/>
        </w:rPr>
        <w:t xml:space="preserve">. São Paulo: </w:t>
      </w:r>
      <w:proofErr w:type="spellStart"/>
      <w:r w:rsidRPr="00D06891">
        <w:rPr>
          <w:rStyle w:val="normaltextrun"/>
          <w:rFonts w:ascii="Arial" w:hAnsi="Arial" w:cs="Arial"/>
        </w:rPr>
        <w:t>Acad</w:t>
      </w:r>
      <w:proofErr w:type="spellEnd"/>
      <w:r w:rsidRPr="00D06891">
        <w:rPr>
          <w:rStyle w:val="normaltextrun"/>
          <w:rFonts w:ascii="Arial" w:hAnsi="Arial" w:cs="Arial"/>
        </w:rPr>
        <w:t xml:space="preserve"> Brasil, 2025. Disponível em: &lt;https://acadbrasil.com.br/pagina-informativo/relatorio-global-da-hfa-2025-acad-contribui-com-conteudo-expressivo/&gt;. Acesso em: 18 nov. 2025.</w:t>
      </w:r>
      <w:r w:rsidRPr="00D06891">
        <w:rPr>
          <w:rStyle w:val="eop"/>
          <w:rFonts w:ascii="Arial" w:hAnsi="Arial" w:cs="Arial"/>
        </w:rPr>
        <w:t> </w:t>
      </w:r>
    </w:p>
    <w:p w14:paraId="38D9B2BF" w14:textId="77777777" w:rsidR="00D06891" w:rsidRPr="00D06891" w:rsidRDefault="00D06891" w:rsidP="00D06891">
      <w:pPr>
        <w:pStyle w:val="paragraph"/>
        <w:spacing w:before="240" w:beforeAutospacing="0" w:after="120" w:afterAutospacing="0" w:line="360" w:lineRule="auto"/>
        <w:textAlignment w:val="baseline"/>
        <w:rPr>
          <w:rFonts w:ascii="Arial" w:hAnsi="Arial" w:cs="Arial"/>
        </w:rPr>
      </w:pPr>
      <w:r w:rsidRPr="00D06891">
        <w:rPr>
          <w:rStyle w:val="normaltextrun"/>
          <w:rFonts w:ascii="Arial" w:hAnsi="Arial" w:cs="Arial"/>
        </w:rPr>
        <w:t xml:space="preserve">BREGOLIN, G. </w:t>
      </w:r>
      <w:r w:rsidRPr="00D06891">
        <w:rPr>
          <w:rStyle w:val="normaltextrun"/>
          <w:rFonts w:ascii="Arial" w:hAnsi="Arial" w:cs="Arial"/>
          <w:b/>
          <w:bCs/>
        </w:rPr>
        <w:t>Proposta de aplicativo para academias para dispositivos Android.</w:t>
      </w:r>
      <w:r w:rsidRPr="00D06891">
        <w:rPr>
          <w:rStyle w:val="normaltextrun"/>
          <w:rFonts w:ascii="Arial" w:hAnsi="Arial" w:cs="Arial"/>
        </w:rPr>
        <w:t xml:space="preserve"> 2020. Relatório de pesquisa na modalidade de Estudo de Caso (Curso de Tecnólogo em Gestão da Tecnologia da Informação) – Universidade do Sul de Santa Catarina, Curitiba, 2020.</w:t>
      </w:r>
      <w:r w:rsidRPr="00D06891">
        <w:rPr>
          <w:rStyle w:val="eop"/>
          <w:rFonts w:ascii="Arial" w:hAnsi="Arial" w:cs="Arial"/>
        </w:rPr>
        <w:t> </w:t>
      </w:r>
    </w:p>
    <w:p w14:paraId="12AB22EE" w14:textId="77777777" w:rsidR="00D06891" w:rsidRPr="00D06891" w:rsidRDefault="00D06891" w:rsidP="00D06891">
      <w:pPr>
        <w:pStyle w:val="paragraph"/>
        <w:spacing w:before="240" w:beforeAutospacing="0" w:after="120" w:afterAutospacing="0" w:line="360" w:lineRule="auto"/>
        <w:textAlignment w:val="baseline"/>
        <w:rPr>
          <w:rFonts w:ascii="Arial" w:hAnsi="Arial" w:cs="Arial"/>
        </w:rPr>
      </w:pPr>
      <w:r w:rsidRPr="00D06891">
        <w:rPr>
          <w:rStyle w:val="normaltextrun"/>
          <w:rFonts w:ascii="Arial" w:hAnsi="Arial" w:cs="Arial"/>
        </w:rPr>
        <w:t xml:space="preserve"> SILVA, R. J.; URSSI, N. </w:t>
      </w:r>
      <w:proofErr w:type="gramStart"/>
      <w:r w:rsidRPr="00D06891">
        <w:rPr>
          <w:rStyle w:val="normaltextrun"/>
          <w:rFonts w:ascii="Arial" w:hAnsi="Arial" w:cs="Arial"/>
        </w:rPr>
        <w:t>J..</w:t>
      </w:r>
      <w:proofErr w:type="gramEnd"/>
      <w:r w:rsidRPr="00D06891">
        <w:rPr>
          <w:rStyle w:val="normaltextrun"/>
          <w:rFonts w:ascii="Arial" w:hAnsi="Arial" w:cs="Arial"/>
        </w:rPr>
        <w:t xml:space="preserve"> </w:t>
      </w:r>
      <w:proofErr w:type="spellStart"/>
      <w:r w:rsidRPr="00D06891">
        <w:rPr>
          <w:rStyle w:val="normaltextrun"/>
          <w:rFonts w:ascii="Arial" w:hAnsi="Arial" w:cs="Arial"/>
        </w:rPr>
        <w:t>UrbX</w:t>
      </w:r>
      <w:proofErr w:type="spellEnd"/>
      <w:r w:rsidRPr="00D06891">
        <w:rPr>
          <w:rStyle w:val="normaltextrun"/>
          <w:rFonts w:ascii="Arial" w:hAnsi="Arial" w:cs="Arial"/>
        </w:rPr>
        <w:t xml:space="preserve"> – Como os aplicativos móveis potencializam a vida urbana. </w:t>
      </w:r>
      <w:r w:rsidRPr="00D06891">
        <w:rPr>
          <w:rStyle w:val="normaltextrun"/>
          <w:rFonts w:ascii="Arial" w:hAnsi="Arial" w:cs="Arial"/>
          <w:b/>
          <w:bCs/>
        </w:rPr>
        <w:t>Iniciação – Revista de Iniciação Científica, Tecnológica e Artística.</w:t>
      </w:r>
      <w:r w:rsidRPr="00D06891">
        <w:rPr>
          <w:rStyle w:val="normaltextrun"/>
          <w:rFonts w:ascii="Arial" w:hAnsi="Arial" w:cs="Arial"/>
        </w:rPr>
        <w:t xml:space="preserve"> Edição Temática: Comunicação, Arquitetura e Design, Porto Alegre, v. 5, n. 1, p. 12, </w:t>
      </w:r>
      <w:proofErr w:type="gramStart"/>
      <w:r w:rsidRPr="00D06891">
        <w:rPr>
          <w:rStyle w:val="normaltextrun"/>
          <w:rFonts w:ascii="Arial" w:hAnsi="Arial" w:cs="Arial"/>
        </w:rPr>
        <w:t>Junho</w:t>
      </w:r>
      <w:proofErr w:type="gramEnd"/>
      <w:r w:rsidRPr="00D06891">
        <w:rPr>
          <w:rStyle w:val="normaltextrun"/>
          <w:rFonts w:ascii="Arial" w:hAnsi="Arial" w:cs="Arial"/>
        </w:rPr>
        <w:t xml:space="preserve"> 2015.</w:t>
      </w:r>
      <w:r w:rsidRPr="00D06891">
        <w:rPr>
          <w:rStyle w:val="eop"/>
          <w:rFonts w:ascii="Arial" w:hAnsi="Arial" w:cs="Arial"/>
        </w:rPr>
        <w:t> </w:t>
      </w:r>
    </w:p>
    <w:p w14:paraId="4A67BA42" w14:textId="77777777" w:rsidR="00D06891" w:rsidRPr="00D06891" w:rsidRDefault="00D06891" w:rsidP="00D06891">
      <w:pPr>
        <w:pStyle w:val="paragraph"/>
        <w:spacing w:before="240" w:beforeAutospacing="0" w:after="120" w:afterAutospacing="0" w:line="360" w:lineRule="auto"/>
        <w:textAlignment w:val="baseline"/>
        <w:rPr>
          <w:rFonts w:ascii="Arial" w:hAnsi="Arial" w:cs="Arial"/>
        </w:rPr>
      </w:pPr>
      <w:r w:rsidRPr="00D06891">
        <w:rPr>
          <w:rStyle w:val="normaltextrun"/>
          <w:rFonts w:ascii="Arial" w:hAnsi="Arial" w:cs="Arial"/>
        </w:rPr>
        <w:t xml:space="preserve"> MAYER, C. E. N; GURGEL, L. P.; ANGULSKI, T. M. </w:t>
      </w:r>
      <w:r w:rsidRPr="00D06891">
        <w:rPr>
          <w:rStyle w:val="normaltextrun"/>
          <w:rFonts w:ascii="Arial" w:hAnsi="Arial" w:cs="Arial"/>
          <w:b/>
          <w:bCs/>
        </w:rPr>
        <w:t>Solução integrada para gestão de treinos de musculação (SIGTM).</w:t>
      </w:r>
      <w:r w:rsidRPr="00D06891">
        <w:rPr>
          <w:rStyle w:val="normaltextrun"/>
          <w:rFonts w:ascii="Arial" w:hAnsi="Arial" w:cs="Arial"/>
        </w:rPr>
        <w:t xml:space="preserve"> 2019. Trabalho de conclusão de curso (Engenharia Industrial Elétrica) – Universidade Tecnológica Federal do Paraná, Curitiba, 2012. </w:t>
      </w:r>
      <w:r w:rsidRPr="00D06891">
        <w:rPr>
          <w:rStyle w:val="eop"/>
          <w:rFonts w:ascii="Arial" w:hAnsi="Arial" w:cs="Arial"/>
        </w:rPr>
        <w:t> </w:t>
      </w:r>
    </w:p>
    <w:p w14:paraId="08615FDB" w14:textId="77777777" w:rsidR="00D06891" w:rsidRPr="00D06891" w:rsidRDefault="00D06891" w:rsidP="00D06891">
      <w:pPr>
        <w:pStyle w:val="paragraph"/>
        <w:spacing w:before="240" w:beforeAutospacing="0" w:after="120" w:afterAutospacing="0" w:line="360" w:lineRule="auto"/>
        <w:textAlignment w:val="baseline"/>
        <w:rPr>
          <w:rFonts w:ascii="Arial" w:hAnsi="Arial" w:cs="Arial"/>
        </w:rPr>
      </w:pPr>
      <w:r w:rsidRPr="00D06891">
        <w:rPr>
          <w:rStyle w:val="normaltextrun"/>
          <w:rFonts w:ascii="Arial" w:hAnsi="Arial" w:cs="Arial"/>
        </w:rPr>
        <w:t xml:space="preserve">NETO, P. J. C. </w:t>
      </w:r>
      <w:r w:rsidRPr="00D06891">
        <w:rPr>
          <w:rStyle w:val="normaltextrun"/>
          <w:rFonts w:ascii="Arial" w:hAnsi="Arial" w:cs="Arial"/>
          <w:b/>
          <w:bCs/>
        </w:rPr>
        <w:t>Sistema de monitoramento de treinos físicos em academias.</w:t>
      </w:r>
      <w:r w:rsidRPr="00D06891">
        <w:rPr>
          <w:rStyle w:val="normaltextrun"/>
          <w:rFonts w:ascii="Arial" w:hAnsi="Arial" w:cs="Arial"/>
        </w:rPr>
        <w:t xml:space="preserve"> 2019. Monografia de Especialização (Curso de Especialização em Internet das Coisas, do Departamento Acadêmico de Eletrônica) – Universidade Tecnológica Federal do Paraná, Curitiba, 2019.</w:t>
      </w:r>
      <w:r w:rsidRPr="00D06891">
        <w:rPr>
          <w:rStyle w:val="eop"/>
          <w:rFonts w:ascii="Arial" w:hAnsi="Arial" w:cs="Arial"/>
        </w:rPr>
        <w:t> </w:t>
      </w:r>
    </w:p>
    <w:p w14:paraId="219621AB" w14:textId="77777777" w:rsidR="00D06891" w:rsidRPr="00D06891" w:rsidRDefault="00D06891" w:rsidP="00D06891">
      <w:pPr>
        <w:spacing w:after="120" w:line="360" w:lineRule="auto"/>
        <w:rPr>
          <w:rFonts w:cs="Arial"/>
        </w:rPr>
      </w:pPr>
    </w:p>
    <w:p w14:paraId="776C8141" w14:textId="21FC77CA" w:rsidR="00271532" w:rsidRPr="00D06891" w:rsidRDefault="00D845E2" w:rsidP="00D06891">
      <w:pPr>
        <w:spacing w:after="120" w:line="360" w:lineRule="auto"/>
        <w:rPr>
          <w:rFonts w:cs="Arial"/>
          <w:b/>
          <w:bCs/>
        </w:rPr>
      </w:pPr>
      <w:r w:rsidRPr="00D06891">
        <w:rPr>
          <w:rFonts w:cs="Arial"/>
        </w:rPr>
        <w:t xml:space="preserve">REDALEC. </w:t>
      </w:r>
      <w:r w:rsidRPr="00D06891">
        <w:rPr>
          <w:rStyle w:val="nfase"/>
          <w:rFonts w:cs="Arial"/>
        </w:rPr>
        <w:t>Título do artigo</w:t>
      </w:r>
      <w:r w:rsidRPr="00D06891">
        <w:rPr>
          <w:rFonts w:cs="Arial"/>
        </w:rPr>
        <w:t>. Revista [nome da revista], [local], [volume], [número], [ano]. Disponível em: &lt;https://www.redalyc.org/</w:t>
      </w:r>
      <w:proofErr w:type="spellStart"/>
      <w:r w:rsidRPr="00D06891">
        <w:rPr>
          <w:rFonts w:cs="Arial"/>
        </w:rPr>
        <w:t>journal</w:t>
      </w:r>
      <w:proofErr w:type="spellEnd"/>
      <w:r w:rsidRPr="00D06891">
        <w:rPr>
          <w:rFonts w:cs="Arial"/>
        </w:rPr>
        <w:t>/5863/586368885007/</w:t>
      </w:r>
      <w:proofErr w:type="spellStart"/>
      <w:r w:rsidRPr="00D06891">
        <w:rPr>
          <w:rFonts w:cs="Arial"/>
        </w:rPr>
        <w:t>html</w:t>
      </w:r>
      <w:proofErr w:type="spellEnd"/>
      <w:r w:rsidRPr="00D06891">
        <w:rPr>
          <w:rFonts w:cs="Arial"/>
        </w:rPr>
        <w:t>/&gt;. Acesso em: 28 nov. 2025.</w:t>
      </w:r>
    </w:p>
    <w:p w14:paraId="2C4CD8E8" w14:textId="17250484" w:rsidR="00271532" w:rsidRPr="00D06891" w:rsidRDefault="0A18EEFC" w:rsidP="00D06891">
      <w:pPr>
        <w:spacing w:after="120" w:line="360" w:lineRule="auto"/>
        <w:rPr>
          <w:rFonts w:eastAsia="Arial" w:cs="Arial"/>
          <w:color w:val="0F1111"/>
        </w:rPr>
      </w:pPr>
      <w:r w:rsidRPr="00D06891">
        <w:rPr>
          <w:rFonts w:cs="Arial"/>
          <w:lang w:val="en-US"/>
        </w:rPr>
        <w:t>P</w:t>
      </w:r>
      <w:r w:rsidR="44BC17E4" w:rsidRPr="00D06891">
        <w:rPr>
          <w:rFonts w:cs="Arial"/>
          <w:lang w:val="en-US"/>
        </w:rPr>
        <w:t>ressman</w:t>
      </w:r>
      <w:r w:rsidR="2BCA2322" w:rsidRPr="00D06891">
        <w:rPr>
          <w:rFonts w:cs="Arial"/>
          <w:lang w:val="en-US"/>
        </w:rPr>
        <w:t>, Roger S.</w:t>
      </w:r>
      <w:r w:rsidR="00F62589" w:rsidRPr="00D06891">
        <w:rPr>
          <w:rFonts w:cs="Arial"/>
          <w:lang w:val="en-US"/>
        </w:rPr>
        <w:t xml:space="preserve"> </w:t>
      </w:r>
      <w:r w:rsidR="00F62589" w:rsidRPr="00D06891">
        <w:rPr>
          <w:rFonts w:cs="Arial"/>
          <w:b/>
          <w:bCs/>
          <w:lang w:val="en-US"/>
        </w:rPr>
        <w:t>T</w:t>
      </w:r>
      <w:r w:rsidR="066A021E" w:rsidRPr="00D06891">
        <w:rPr>
          <w:rFonts w:cs="Arial"/>
          <w:b/>
          <w:bCs/>
          <w:lang w:val="en-US"/>
        </w:rPr>
        <w:t>este de software</w:t>
      </w:r>
      <w:r w:rsidR="3487A3F4" w:rsidRPr="00D06891">
        <w:rPr>
          <w:rFonts w:cs="Arial"/>
          <w:b/>
          <w:bCs/>
          <w:lang w:val="en-US"/>
        </w:rPr>
        <w:t xml:space="preserve">. </w:t>
      </w:r>
      <w:r w:rsidR="3487A3F4" w:rsidRPr="00D06891">
        <w:rPr>
          <w:rFonts w:cs="Arial"/>
        </w:rPr>
        <w:t>1</w:t>
      </w:r>
      <w:r w:rsidR="4C34C3CD" w:rsidRPr="00D06891">
        <w:rPr>
          <w:rFonts w:cs="Arial"/>
        </w:rPr>
        <w:t>ª EDIÇÃO. São Paulo:</w:t>
      </w:r>
      <w:r w:rsidR="4FF598D6" w:rsidRPr="00D06891">
        <w:rPr>
          <w:rFonts w:cs="Arial"/>
        </w:rPr>
        <w:t xml:space="preserve"> </w:t>
      </w:r>
      <w:proofErr w:type="gramStart"/>
      <w:r w:rsidR="4FF598D6" w:rsidRPr="00D06891">
        <w:rPr>
          <w:rFonts w:eastAsia="Arial" w:cs="Arial"/>
          <w:b/>
          <w:bCs/>
          <w:color w:val="0F1111"/>
        </w:rPr>
        <w:t xml:space="preserve">‎ </w:t>
      </w:r>
      <w:r w:rsidR="22889A76" w:rsidRPr="00D06891">
        <w:rPr>
          <w:rFonts w:eastAsia="Arial" w:cs="Arial"/>
          <w:color w:val="0F1111"/>
        </w:rPr>
        <w:t>,</w:t>
      </w:r>
      <w:proofErr w:type="gramEnd"/>
      <w:r w:rsidR="22889A76" w:rsidRPr="00D06891">
        <w:rPr>
          <w:rFonts w:eastAsia="Arial" w:cs="Arial"/>
          <w:color w:val="0F1111"/>
        </w:rPr>
        <w:t xml:space="preserve"> 2016. </w:t>
      </w:r>
      <w:r w:rsidR="725471E8" w:rsidRPr="00D06891">
        <w:rPr>
          <w:rFonts w:eastAsia="Arial" w:cs="Arial"/>
          <w:color w:val="0F1111"/>
        </w:rPr>
        <w:t xml:space="preserve"> </w:t>
      </w:r>
      <w:r w:rsidR="22889A76" w:rsidRPr="00D06891">
        <w:rPr>
          <w:rFonts w:eastAsia="Arial" w:cs="Arial"/>
          <w:color w:val="0F1111"/>
        </w:rPr>
        <w:t>69</w:t>
      </w:r>
      <w:r w:rsidR="76ADD244" w:rsidRPr="00D06891">
        <w:rPr>
          <w:rFonts w:eastAsia="Arial" w:cs="Arial"/>
          <w:color w:val="0F1111"/>
        </w:rPr>
        <w:t xml:space="preserve"> p.</w:t>
      </w:r>
    </w:p>
    <w:p w14:paraId="6B04F907" w14:textId="0D1B6D9C" w:rsidR="00271532" w:rsidRPr="00D06891" w:rsidRDefault="74885D78" w:rsidP="00D06891">
      <w:pPr>
        <w:spacing w:after="120" w:line="360" w:lineRule="auto"/>
        <w:rPr>
          <w:rFonts w:eastAsia="Arial" w:cs="Arial"/>
          <w:color w:val="0F1111"/>
        </w:rPr>
      </w:pPr>
      <w:proofErr w:type="spellStart"/>
      <w:r w:rsidRPr="00D06891">
        <w:rPr>
          <w:rFonts w:eastAsia="Arial" w:cs="Arial"/>
          <w:color w:val="0F1111"/>
        </w:rPr>
        <w:t>Sommerville</w:t>
      </w:r>
      <w:proofErr w:type="spellEnd"/>
      <w:r w:rsidR="76ADD244" w:rsidRPr="00D06891">
        <w:rPr>
          <w:rFonts w:eastAsia="Arial" w:cs="Arial"/>
          <w:color w:val="0F1111"/>
        </w:rPr>
        <w:t xml:space="preserve">, Ian. </w:t>
      </w:r>
      <w:r w:rsidR="76ADD244" w:rsidRPr="00D06891">
        <w:rPr>
          <w:rFonts w:eastAsia="Arial" w:cs="Arial"/>
          <w:b/>
          <w:bCs/>
          <w:color w:val="0F1111"/>
        </w:rPr>
        <w:t>Engenharia de Software</w:t>
      </w:r>
      <w:r w:rsidR="76ADD244" w:rsidRPr="00D06891">
        <w:rPr>
          <w:rFonts w:eastAsia="Arial" w:cs="Arial"/>
          <w:color w:val="0F1111"/>
        </w:rPr>
        <w:t>. 9ª Edição. São Paulo: Pearson, 2011. 595 p.</w:t>
      </w:r>
    </w:p>
    <w:p w14:paraId="56A94B79" w14:textId="27B407F6" w:rsidR="00271532" w:rsidRPr="00D06891" w:rsidRDefault="3F7B46B2" w:rsidP="00D06891">
      <w:pPr>
        <w:spacing w:after="120" w:line="360" w:lineRule="auto"/>
        <w:rPr>
          <w:rFonts w:eastAsia="Arial" w:cs="Arial"/>
          <w:color w:val="0F1111"/>
          <w:lang w:val="en-US"/>
        </w:rPr>
      </w:pPr>
      <w:r w:rsidRPr="00D06891">
        <w:rPr>
          <w:rFonts w:eastAsia="Arial" w:cs="Arial"/>
        </w:rPr>
        <w:lastRenderedPageBreak/>
        <w:t>Preece, Jennifer</w:t>
      </w:r>
      <w:r w:rsidR="1B09808D" w:rsidRPr="00D06891">
        <w:rPr>
          <w:rFonts w:eastAsia="Arial" w:cs="Arial"/>
        </w:rPr>
        <w:t>.</w:t>
      </w:r>
      <w:r w:rsidR="77323E01" w:rsidRPr="00D06891">
        <w:rPr>
          <w:rFonts w:eastAsia="Arial" w:cs="Arial"/>
        </w:rPr>
        <w:t xml:space="preserve"> </w:t>
      </w:r>
      <w:r w:rsidRPr="00D06891">
        <w:rPr>
          <w:rFonts w:eastAsia="Arial" w:cs="Arial"/>
        </w:rPr>
        <w:t>Sharp, Helen</w:t>
      </w:r>
      <w:r w:rsidR="1C70E843" w:rsidRPr="00D06891">
        <w:rPr>
          <w:rFonts w:eastAsia="Arial" w:cs="Arial"/>
        </w:rPr>
        <w:t xml:space="preserve">. </w:t>
      </w:r>
      <w:r w:rsidRPr="00D06891">
        <w:rPr>
          <w:rFonts w:eastAsia="Arial" w:cs="Arial"/>
        </w:rPr>
        <w:t>Rogers</w:t>
      </w:r>
      <w:r w:rsidR="37C34F44" w:rsidRPr="00D06891">
        <w:rPr>
          <w:rFonts w:eastAsia="Arial" w:cs="Arial"/>
        </w:rPr>
        <w:t>, Yvonne</w:t>
      </w:r>
      <w:r w:rsidR="11F61609" w:rsidRPr="00D06891">
        <w:rPr>
          <w:rFonts w:eastAsia="Arial" w:cs="Arial"/>
        </w:rPr>
        <w:t xml:space="preserve">. </w:t>
      </w:r>
      <w:r w:rsidR="11F61609" w:rsidRPr="00D06891">
        <w:rPr>
          <w:rFonts w:eastAsia="Arial" w:cs="Arial"/>
          <w:b/>
          <w:bCs/>
        </w:rPr>
        <w:t>Design de Interação</w:t>
      </w:r>
      <w:r w:rsidR="11F61609" w:rsidRPr="00D06891">
        <w:rPr>
          <w:rFonts w:eastAsia="Arial" w:cs="Arial"/>
        </w:rPr>
        <w:t xml:space="preserve"> e </w:t>
      </w:r>
      <w:r w:rsidR="11F61609" w:rsidRPr="00D06891">
        <w:rPr>
          <w:rFonts w:eastAsia="Arial" w:cs="Arial"/>
          <w:b/>
          <w:bCs/>
        </w:rPr>
        <w:t xml:space="preserve">Interação Humano-Computador (IHC). </w:t>
      </w:r>
      <w:r w:rsidR="11F61609" w:rsidRPr="00D06891">
        <w:rPr>
          <w:rFonts w:eastAsia="Arial" w:cs="Arial"/>
        </w:rPr>
        <w:t>4ª</w:t>
      </w:r>
      <w:r w:rsidR="45DDA434" w:rsidRPr="00D06891">
        <w:rPr>
          <w:rFonts w:eastAsia="Arial" w:cs="Arial"/>
        </w:rPr>
        <w:t xml:space="preserve"> EDIÇÃO. </w:t>
      </w:r>
      <w:r w:rsidR="45DDA434" w:rsidRPr="00D06891">
        <w:rPr>
          <w:rFonts w:eastAsia="Arial" w:cs="Arial"/>
          <w:lang w:val="en-US"/>
        </w:rPr>
        <w:t>São Paulo</w:t>
      </w:r>
      <w:r w:rsidR="141CDD62" w:rsidRPr="00D06891">
        <w:rPr>
          <w:rFonts w:eastAsia="Arial" w:cs="Arial"/>
          <w:lang w:val="en-US"/>
        </w:rPr>
        <w:t xml:space="preserve">: </w:t>
      </w:r>
      <w:r w:rsidR="3695324E" w:rsidRPr="00D06891">
        <w:rPr>
          <w:rFonts w:eastAsia="Arial" w:cs="Arial"/>
          <w:lang w:val="en-US"/>
        </w:rPr>
        <w:t xml:space="preserve">Wiley, 2015. </w:t>
      </w:r>
      <w:r w:rsidR="2C820016" w:rsidRPr="00D06891">
        <w:rPr>
          <w:rFonts w:eastAsia="Arial" w:cs="Arial"/>
          <w:lang w:val="en-US"/>
        </w:rPr>
        <w:t>284 p</w:t>
      </w:r>
      <w:r w:rsidR="705DB244" w:rsidRPr="00D06891">
        <w:rPr>
          <w:rFonts w:eastAsia="Arial" w:cs="Arial"/>
          <w:lang w:val="en-US"/>
        </w:rPr>
        <w:t>.</w:t>
      </w:r>
    </w:p>
    <w:p w14:paraId="6EA392EA" w14:textId="6EE79F1C" w:rsidR="515FF9BA" w:rsidRPr="00D06891" w:rsidRDefault="705DB244" w:rsidP="00D06891">
      <w:pPr>
        <w:spacing w:after="120" w:line="360" w:lineRule="auto"/>
        <w:rPr>
          <w:rFonts w:eastAsia="Arial" w:cs="Arial"/>
          <w:lang w:val="en-US"/>
        </w:rPr>
      </w:pPr>
      <w:r w:rsidRPr="00D06891">
        <w:rPr>
          <w:rFonts w:eastAsia="Arial" w:cs="Arial"/>
          <w:lang w:val="en-US"/>
        </w:rPr>
        <w:t>Nielsen</w:t>
      </w:r>
      <w:r w:rsidR="7C0E37F4" w:rsidRPr="00D06891">
        <w:rPr>
          <w:rFonts w:eastAsia="Arial" w:cs="Arial"/>
          <w:lang w:val="en-US"/>
        </w:rPr>
        <w:t>, Jakob.</w:t>
      </w:r>
      <w:r w:rsidRPr="00D06891">
        <w:rPr>
          <w:rFonts w:eastAsia="Arial" w:cs="Arial"/>
          <w:lang w:val="en-US"/>
        </w:rPr>
        <w:t xml:space="preserve"> </w:t>
      </w:r>
      <w:r w:rsidRPr="00D06891">
        <w:rPr>
          <w:rFonts w:eastAsia="Arial" w:cs="Arial"/>
          <w:b/>
          <w:bCs/>
          <w:lang w:val="en-US"/>
        </w:rPr>
        <w:t>Usability Engineering</w:t>
      </w:r>
      <w:r w:rsidR="3471966B" w:rsidRPr="00D06891">
        <w:rPr>
          <w:rFonts w:eastAsia="Arial" w:cs="Arial"/>
          <w:b/>
          <w:bCs/>
          <w:lang w:val="en-US"/>
        </w:rPr>
        <w:t>.</w:t>
      </w:r>
      <w:r w:rsidR="0A7135C4" w:rsidRPr="00D06891">
        <w:rPr>
          <w:rFonts w:eastAsia="Arial" w:cs="Arial"/>
          <w:b/>
          <w:bCs/>
          <w:lang w:val="en-US"/>
        </w:rPr>
        <w:t xml:space="preserve"> </w:t>
      </w:r>
      <w:r w:rsidR="0A7135C4" w:rsidRPr="00D06891">
        <w:rPr>
          <w:rFonts w:eastAsia="Arial" w:cs="Arial"/>
          <w:lang w:val="en-US"/>
        </w:rPr>
        <w:t xml:space="preserve">1ª EDIÇÃO. </w:t>
      </w:r>
      <w:r w:rsidR="0A7135C4" w:rsidRPr="00D06891">
        <w:rPr>
          <w:rFonts w:eastAsia="Arial" w:cs="Arial"/>
        </w:rPr>
        <w:t xml:space="preserve">San </w:t>
      </w:r>
      <w:proofErr w:type="gramStart"/>
      <w:r w:rsidR="0A7135C4" w:rsidRPr="00D06891">
        <w:rPr>
          <w:rFonts w:eastAsia="Arial" w:cs="Arial"/>
        </w:rPr>
        <w:t xml:space="preserve">Francisco </w:t>
      </w:r>
      <w:r w:rsidR="79313511" w:rsidRPr="00D06891">
        <w:rPr>
          <w:rFonts w:eastAsia="Arial" w:cs="Arial"/>
        </w:rPr>
        <w:t>:</w:t>
      </w:r>
      <w:proofErr w:type="gramEnd"/>
      <w:r w:rsidR="79313511" w:rsidRPr="00D06891">
        <w:rPr>
          <w:rFonts w:eastAsia="Arial" w:cs="Arial"/>
        </w:rPr>
        <w:t xml:space="preserve"> </w:t>
      </w:r>
      <w:r w:rsidRPr="00D06891">
        <w:rPr>
          <w:rFonts w:eastAsia="Arial" w:cs="Arial"/>
        </w:rPr>
        <w:t>Morgan Kaufmann (atualmente parte da Elsevier)</w:t>
      </w:r>
      <w:r w:rsidR="6D3EF1B3" w:rsidRPr="00D06891">
        <w:rPr>
          <w:rFonts w:eastAsia="Arial" w:cs="Arial"/>
        </w:rPr>
        <w:t xml:space="preserve">, 1993. </w:t>
      </w:r>
      <w:r w:rsidR="6D3EF1B3" w:rsidRPr="00D06891">
        <w:rPr>
          <w:rFonts w:eastAsia="Arial" w:cs="Arial"/>
          <w:lang w:val="en-US"/>
        </w:rPr>
        <w:t xml:space="preserve">270 </w:t>
      </w:r>
      <w:r w:rsidR="00271532" w:rsidRPr="00D06891">
        <w:rPr>
          <w:rFonts w:cs="Arial"/>
          <w:lang w:val="en-US"/>
        </w:rPr>
        <w:tab/>
      </w:r>
      <w:r w:rsidR="6D3EF1B3" w:rsidRPr="00D06891">
        <w:rPr>
          <w:rFonts w:eastAsia="Arial" w:cs="Arial"/>
          <w:lang w:val="en-US"/>
        </w:rPr>
        <w:t>p.</w:t>
      </w:r>
    </w:p>
    <w:p w14:paraId="0908F396" w14:textId="79D8C445" w:rsidR="515FF9BA" w:rsidRPr="00D06891" w:rsidRDefault="6D3EF1B3" w:rsidP="00D06891">
      <w:pPr>
        <w:spacing w:after="120" w:line="360" w:lineRule="auto"/>
        <w:rPr>
          <w:rFonts w:eastAsia="Arial" w:cs="Arial"/>
        </w:rPr>
      </w:pPr>
      <w:r w:rsidRPr="00D06891">
        <w:rPr>
          <w:rFonts w:eastAsia="Arial" w:cs="Arial"/>
          <w:lang w:val="en-US"/>
        </w:rPr>
        <w:t>Pressman, Roger S.</w:t>
      </w:r>
      <w:r w:rsidRPr="00D06891">
        <w:rPr>
          <w:rFonts w:eastAsia="Arial" w:cs="Arial"/>
          <w:b/>
          <w:bCs/>
          <w:lang w:val="en-US"/>
        </w:rPr>
        <w:t xml:space="preserve"> Software Engineering. </w:t>
      </w:r>
      <w:r w:rsidRPr="00D06891">
        <w:rPr>
          <w:rFonts w:eastAsia="Arial" w:cs="Arial"/>
          <w:lang w:val="en-US"/>
        </w:rPr>
        <w:t>7ª EDIÇ</w:t>
      </w:r>
      <w:r w:rsidR="2D7405B3" w:rsidRPr="00D06891">
        <w:rPr>
          <w:rFonts w:eastAsia="Arial" w:cs="Arial"/>
          <w:lang w:val="en-US"/>
        </w:rPr>
        <w:t xml:space="preserve">ÃO. </w:t>
      </w:r>
      <w:r w:rsidR="39138197" w:rsidRPr="00D06891">
        <w:rPr>
          <w:rFonts w:eastAsia="Arial" w:cs="Arial"/>
          <w:lang w:val="en-US"/>
        </w:rPr>
        <w:t xml:space="preserve">Nova York: McGraw-Hill Education, </w:t>
      </w:r>
      <w:r w:rsidRPr="00D06891">
        <w:rPr>
          <w:rFonts w:eastAsia="Arial" w:cs="Arial"/>
          <w:lang w:val="en-US"/>
        </w:rPr>
        <w:t>2010</w:t>
      </w:r>
      <w:r w:rsidR="61D4FFC1" w:rsidRPr="00D06891">
        <w:rPr>
          <w:rFonts w:eastAsia="Arial" w:cs="Arial"/>
          <w:lang w:val="en-US"/>
        </w:rPr>
        <w:t xml:space="preserve">. </w:t>
      </w:r>
      <w:r w:rsidR="61D4FFC1" w:rsidRPr="00D06891">
        <w:rPr>
          <w:rFonts w:eastAsia="Arial" w:cs="Arial"/>
        </w:rPr>
        <w:t>732 p.</w:t>
      </w:r>
    </w:p>
    <w:p w14:paraId="1C51A5C3" w14:textId="7939ADA9" w:rsidR="515FF9BA" w:rsidRPr="00D06891" w:rsidRDefault="670DB928" w:rsidP="00D06891">
      <w:pPr>
        <w:spacing w:after="120" w:line="360" w:lineRule="auto"/>
        <w:rPr>
          <w:rFonts w:cs="Arial"/>
        </w:rPr>
      </w:pPr>
      <w:r w:rsidRPr="00D06891">
        <w:rPr>
          <w:rFonts w:eastAsia="Arial" w:cs="Arial"/>
        </w:rPr>
        <w:t xml:space="preserve">Guedes, </w:t>
      </w:r>
      <w:proofErr w:type="spellStart"/>
      <w:r w:rsidRPr="00D06891">
        <w:rPr>
          <w:rFonts w:eastAsia="Arial" w:cs="Arial"/>
        </w:rPr>
        <w:t>Gilleanes</w:t>
      </w:r>
      <w:proofErr w:type="spellEnd"/>
      <w:r w:rsidRPr="00D06891">
        <w:rPr>
          <w:rFonts w:eastAsia="Arial" w:cs="Arial"/>
        </w:rPr>
        <w:t xml:space="preserve"> </w:t>
      </w:r>
      <w:proofErr w:type="spellStart"/>
      <w:r w:rsidRPr="00D06891">
        <w:rPr>
          <w:rFonts w:eastAsia="Arial" w:cs="Arial"/>
        </w:rPr>
        <w:t>Thorwald</w:t>
      </w:r>
      <w:proofErr w:type="spellEnd"/>
      <w:r w:rsidRPr="00D06891">
        <w:rPr>
          <w:rFonts w:eastAsia="Arial" w:cs="Arial"/>
        </w:rPr>
        <w:t xml:space="preserve"> Araújo. </w:t>
      </w:r>
      <w:r w:rsidRPr="00D06891">
        <w:rPr>
          <w:rFonts w:eastAsia="Arial" w:cs="Arial"/>
          <w:b/>
          <w:bCs/>
        </w:rPr>
        <w:t>UML 2: Uma Abordagem Prática</w:t>
      </w:r>
      <w:r w:rsidRPr="00D06891">
        <w:rPr>
          <w:rFonts w:eastAsia="Arial" w:cs="Arial"/>
        </w:rPr>
        <w:t xml:space="preserve">. </w:t>
      </w:r>
      <w:r w:rsidR="588B3D7B" w:rsidRPr="00D06891">
        <w:rPr>
          <w:rFonts w:eastAsia="Arial" w:cs="Arial"/>
        </w:rPr>
        <w:t xml:space="preserve">2ª Edição. São Paulo: </w:t>
      </w:r>
      <w:proofErr w:type="spellStart"/>
      <w:r w:rsidR="67B13D89" w:rsidRPr="00D06891">
        <w:rPr>
          <w:rFonts w:eastAsia="Arial" w:cs="Arial"/>
        </w:rPr>
        <w:t>Novatec</w:t>
      </w:r>
      <w:proofErr w:type="spellEnd"/>
      <w:r w:rsidR="67B13D89" w:rsidRPr="00D06891">
        <w:rPr>
          <w:rFonts w:eastAsia="Arial" w:cs="Arial"/>
        </w:rPr>
        <w:t xml:space="preserve"> Editora, 2011. 333 p.</w:t>
      </w:r>
    </w:p>
    <w:p w14:paraId="6437F329" w14:textId="78ECEA95" w:rsidR="515FF9BA" w:rsidRPr="00D06891" w:rsidRDefault="2EB8A526" w:rsidP="00D06891">
      <w:pPr>
        <w:spacing w:after="120" w:line="360" w:lineRule="auto"/>
        <w:rPr>
          <w:rFonts w:cs="Arial"/>
        </w:rPr>
      </w:pPr>
      <w:r w:rsidRPr="00D06891">
        <w:rPr>
          <w:rFonts w:eastAsia="Arial" w:cs="Arial"/>
          <w:b/>
          <w:bCs/>
          <w:lang w:val="en-US"/>
        </w:rPr>
        <w:t xml:space="preserve">(Pressman, </w:t>
      </w:r>
      <w:proofErr w:type="gramStart"/>
      <w:r w:rsidRPr="00D06891">
        <w:rPr>
          <w:rFonts w:eastAsia="Arial" w:cs="Arial"/>
          <w:b/>
          <w:bCs/>
          <w:lang w:val="en-US"/>
        </w:rPr>
        <w:t>2002)</w:t>
      </w:r>
      <w:r w:rsidRPr="00D06891">
        <w:rPr>
          <w:rFonts w:eastAsia="Arial" w:cs="Arial"/>
          <w:lang w:val="en-US"/>
        </w:rPr>
        <w:t>Pressman</w:t>
      </w:r>
      <w:proofErr w:type="gramEnd"/>
      <w:r w:rsidRPr="00D06891">
        <w:rPr>
          <w:rFonts w:eastAsia="Arial" w:cs="Arial"/>
          <w:lang w:val="en-US"/>
        </w:rPr>
        <w:t xml:space="preserve">, Roger S. </w:t>
      </w:r>
      <w:proofErr w:type="spellStart"/>
      <w:r w:rsidRPr="00D06891">
        <w:rPr>
          <w:rFonts w:eastAsia="Arial" w:cs="Arial"/>
          <w:b/>
          <w:bCs/>
          <w:lang w:val="en-US"/>
        </w:rPr>
        <w:t>Engenharia</w:t>
      </w:r>
      <w:proofErr w:type="spellEnd"/>
      <w:r w:rsidRPr="00D06891">
        <w:rPr>
          <w:rFonts w:eastAsia="Arial" w:cs="Arial"/>
          <w:b/>
          <w:bCs/>
          <w:lang w:val="en-US"/>
        </w:rPr>
        <w:t xml:space="preserve"> de Software. </w:t>
      </w:r>
      <w:r w:rsidRPr="00D06891">
        <w:rPr>
          <w:rFonts w:eastAsia="Arial" w:cs="Arial"/>
        </w:rPr>
        <w:t>5ª Edição</w:t>
      </w:r>
      <w:r w:rsidR="029FBBA1" w:rsidRPr="00D06891">
        <w:rPr>
          <w:rFonts w:eastAsia="Arial" w:cs="Arial"/>
        </w:rPr>
        <w:t xml:space="preserve">. </w:t>
      </w:r>
      <w:r w:rsidRPr="00D06891">
        <w:rPr>
          <w:rFonts w:eastAsia="Arial" w:cs="Arial"/>
        </w:rPr>
        <w:t>São Paulo: McGraw-Hill</w:t>
      </w:r>
      <w:r w:rsidR="6CF4C8A3" w:rsidRPr="00D06891">
        <w:rPr>
          <w:rFonts w:eastAsia="Arial" w:cs="Arial"/>
        </w:rPr>
        <w:t>,</w:t>
      </w:r>
      <w:r w:rsidR="61206108" w:rsidRPr="00D06891">
        <w:rPr>
          <w:rFonts w:eastAsia="Arial" w:cs="Arial"/>
        </w:rPr>
        <w:t xml:space="preserve"> 2002,</w:t>
      </w:r>
      <w:r w:rsidR="6CF4C8A3" w:rsidRPr="00D06891">
        <w:rPr>
          <w:rFonts w:eastAsia="Arial" w:cs="Arial"/>
        </w:rPr>
        <w:t xml:space="preserve"> </w:t>
      </w:r>
      <w:r w:rsidRPr="00D06891">
        <w:rPr>
          <w:rFonts w:eastAsia="Arial" w:cs="Arial"/>
        </w:rPr>
        <w:t>843 p</w:t>
      </w:r>
      <w:r w:rsidR="02417B72" w:rsidRPr="00D06891">
        <w:rPr>
          <w:rFonts w:eastAsia="Arial" w:cs="Arial"/>
        </w:rPr>
        <w:t>.</w:t>
      </w:r>
    </w:p>
    <w:p w14:paraId="025BB645" w14:textId="03CF53C7" w:rsidR="60B6BB43" w:rsidRPr="00D06891" w:rsidRDefault="60B6BB43" w:rsidP="00D06891">
      <w:pPr>
        <w:spacing w:after="120" w:line="360" w:lineRule="auto"/>
        <w:rPr>
          <w:rFonts w:eastAsia="Arial" w:cs="Arial"/>
        </w:rPr>
      </w:pPr>
      <w:r w:rsidRPr="00D06891">
        <w:rPr>
          <w:rFonts w:eastAsia="Arial" w:cs="Arial"/>
        </w:rPr>
        <w:t>Bezerra, Eduardo</w:t>
      </w:r>
      <w:r w:rsidR="5104D988" w:rsidRPr="00D06891">
        <w:rPr>
          <w:rFonts w:eastAsia="Arial" w:cs="Arial"/>
        </w:rPr>
        <w:t xml:space="preserve">. </w:t>
      </w:r>
      <w:r w:rsidRPr="00D06891">
        <w:rPr>
          <w:rFonts w:eastAsia="Arial" w:cs="Arial"/>
          <w:b/>
          <w:bCs/>
        </w:rPr>
        <w:t>Princípios de Análise e Projeto de Sistemas com UML</w:t>
      </w:r>
      <w:r w:rsidR="550FE366" w:rsidRPr="00D06891">
        <w:rPr>
          <w:rFonts w:eastAsia="Arial" w:cs="Arial"/>
          <w:b/>
          <w:bCs/>
        </w:rPr>
        <w:t>.</w:t>
      </w:r>
      <w:r w:rsidR="08888181" w:rsidRPr="00D06891">
        <w:rPr>
          <w:rFonts w:eastAsia="Arial" w:cs="Arial"/>
          <w:b/>
          <w:bCs/>
        </w:rPr>
        <w:t xml:space="preserve"> </w:t>
      </w:r>
      <w:r w:rsidR="08888181" w:rsidRPr="00D06891">
        <w:rPr>
          <w:rFonts w:eastAsia="Arial" w:cs="Arial"/>
        </w:rPr>
        <w:t>2ª Edição.</w:t>
      </w:r>
      <w:r w:rsidR="550FE366" w:rsidRPr="00D06891">
        <w:rPr>
          <w:rFonts w:eastAsia="Arial" w:cs="Arial"/>
          <w:b/>
          <w:bCs/>
        </w:rPr>
        <w:t xml:space="preserve"> </w:t>
      </w:r>
      <w:r w:rsidRPr="00D06891">
        <w:rPr>
          <w:rFonts w:eastAsia="Arial" w:cs="Arial"/>
        </w:rPr>
        <w:t>Rio de Janeiro, Elsevier</w:t>
      </w:r>
      <w:r w:rsidR="1AFF2D4C" w:rsidRPr="00D06891">
        <w:rPr>
          <w:rFonts w:eastAsia="Arial" w:cs="Arial"/>
        </w:rPr>
        <w:t>, 2007,</w:t>
      </w:r>
      <w:r w:rsidR="71FC9CBE" w:rsidRPr="00D06891">
        <w:rPr>
          <w:rFonts w:eastAsia="Arial" w:cs="Arial"/>
        </w:rPr>
        <w:t xml:space="preserve"> </w:t>
      </w:r>
      <w:r w:rsidRPr="00D06891">
        <w:rPr>
          <w:rFonts w:eastAsia="Arial" w:cs="Arial"/>
        </w:rPr>
        <w:t>369 p</w:t>
      </w:r>
      <w:r w:rsidR="0FC76C80" w:rsidRPr="00D06891">
        <w:rPr>
          <w:rFonts w:eastAsia="Arial" w:cs="Arial"/>
        </w:rPr>
        <w:t>.</w:t>
      </w:r>
    </w:p>
    <w:p w14:paraId="2174424F" w14:textId="4240D100" w:rsidR="515FF9BA" w:rsidRDefault="515FF9BA" w:rsidP="515FF9BA">
      <w:pPr>
        <w:rPr>
          <w:rFonts w:eastAsia="Arial" w:cs="Arial"/>
        </w:rPr>
      </w:pPr>
    </w:p>
    <w:p w14:paraId="5F2475BB" w14:textId="77777777" w:rsidR="001C0609" w:rsidRDefault="001C0609">
      <w:r>
        <w:rPr>
          <w:b/>
        </w:rPr>
        <w:br w:type="page"/>
      </w:r>
    </w:p>
    <w:p w14:paraId="4672B479" w14:textId="0AD66D1C" w:rsidR="00271532" w:rsidRDefault="000B2285" w:rsidP="000B2285">
      <w:pPr>
        <w:pStyle w:val="Ttulo1"/>
      </w:pPr>
      <w:bookmarkStart w:id="39" w:name="_Toc215257677"/>
      <w:r>
        <w:lastRenderedPageBreak/>
        <w:t>Apêndice A</w:t>
      </w:r>
      <w:bookmarkEnd w:id="39"/>
      <w:r>
        <w:t xml:space="preserve"> </w:t>
      </w:r>
    </w:p>
    <w:p w14:paraId="1EC31662" w14:textId="11B13AB7" w:rsidR="00CF6A34" w:rsidRDefault="00CF6A34" w:rsidP="00CF6A34">
      <w:pPr>
        <w:rPr>
          <w:b/>
          <w:bCs/>
          <w:sz w:val="28"/>
          <w:szCs w:val="28"/>
        </w:rPr>
      </w:pPr>
      <w:r w:rsidRPr="00CF6A34">
        <w:rPr>
          <w:b/>
          <w:bCs/>
          <w:sz w:val="28"/>
          <w:szCs w:val="28"/>
        </w:rPr>
        <w:t>Esboço Final</w:t>
      </w:r>
    </w:p>
    <w:p w14:paraId="5B39D036" w14:textId="05BE1587" w:rsidR="008067E3" w:rsidRDefault="008067E3" w:rsidP="00CF6A34">
      <w:pPr>
        <w:rPr>
          <w:b/>
          <w:bCs/>
          <w:sz w:val="28"/>
          <w:szCs w:val="28"/>
        </w:rPr>
      </w:pPr>
      <w:r>
        <w:rPr>
          <w:noProof/>
        </w:rPr>
        <w:drawing>
          <wp:inline distT="0" distB="0" distL="0" distR="0" wp14:anchorId="06EEC021" wp14:editId="0A445BCC">
            <wp:extent cx="5400040" cy="3851275"/>
            <wp:effectExtent l="0" t="0" r="0" b="0"/>
            <wp:docPr id="988344470" name="Imagem 98834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851275"/>
                    </a:xfrm>
                    <a:prstGeom prst="rect">
                      <a:avLst/>
                    </a:prstGeom>
                    <a:noFill/>
                    <a:ln>
                      <a:noFill/>
                    </a:ln>
                  </pic:spPr>
                </pic:pic>
              </a:graphicData>
            </a:graphic>
          </wp:inline>
        </w:drawing>
      </w:r>
    </w:p>
    <w:p w14:paraId="0572F749" w14:textId="77777777" w:rsidR="008067E3" w:rsidRPr="00DC591D" w:rsidRDefault="008067E3" w:rsidP="008067E3">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7A753D2E" w14:textId="77777777" w:rsidR="008067E3" w:rsidRPr="00CF6A34" w:rsidRDefault="008067E3" w:rsidP="00CF6A34">
      <w:pPr>
        <w:rPr>
          <w:b/>
          <w:bCs/>
          <w:sz w:val="28"/>
          <w:szCs w:val="28"/>
        </w:rPr>
      </w:pPr>
    </w:p>
    <w:p w14:paraId="39A3A33C" w14:textId="7306B960" w:rsidR="000B2285" w:rsidRPr="00CF6A34" w:rsidRDefault="000B2285" w:rsidP="00755F52">
      <w:pPr>
        <w:rPr>
          <w:b/>
          <w:bCs/>
          <w:sz w:val="28"/>
          <w:szCs w:val="28"/>
        </w:rPr>
      </w:pPr>
      <w:r w:rsidRPr="00CF6A34">
        <w:rPr>
          <w:b/>
          <w:bCs/>
          <w:sz w:val="28"/>
          <w:szCs w:val="28"/>
        </w:rPr>
        <w:t>Questionário – Alunos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C0609" w14:paraId="333D9970" w14:textId="77777777" w:rsidTr="00DC591D">
        <w:trPr>
          <w:trHeight w:val="3454"/>
        </w:trPr>
        <w:tc>
          <w:tcPr>
            <w:tcW w:w="8504" w:type="dxa"/>
          </w:tcPr>
          <w:p w14:paraId="62AD73BA" w14:textId="3FF7BB87" w:rsidR="001C0609" w:rsidRDefault="001C0609" w:rsidP="001C0609">
            <w:r>
              <w:rPr>
                <w:noProof/>
              </w:rPr>
              <w:drawing>
                <wp:inline distT="0" distB="0" distL="0" distR="0" wp14:anchorId="76986BBB" wp14:editId="471A21B4">
                  <wp:extent cx="5470072" cy="26670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Tela (1) 1.png"/>
                          <pic:cNvPicPr/>
                        </pic:nvPicPr>
                        <pic:blipFill>
                          <a:blip r:embed="rId35">
                            <a:extLst>
                              <a:ext uri="{28A0092B-C50C-407E-A947-70E740481C1C}">
                                <a14:useLocalDpi xmlns:a14="http://schemas.microsoft.com/office/drawing/2010/main" val="0"/>
                              </a:ext>
                            </a:extLst>
                          </a:blip>
                          <a:stretch>
                            <a:fillRect/>
                          </a:stretch>
                        </pic:blipFill>
                        <pic:spPr>
                          <a:xfrm>
                            <a:off x="0" y="0"/>
                            <a:ext cx="5475547" cy="2669669"/>
                          </a:xfrm>
                          <a:prstGeom prst="rect">
                            <a:avLst/>
                          </a:prstGeom>
                        </pic:spPr>
                      </pic:pic>
                    </a:graphicData>
                  </a:graphic>
                </wp:inline>
              </w:drawing>
            </w:r>
          </w:p>
        </w:tc>
      </w:tr>
      <w:tr w:rsidR="001C0609" w14:paraId="5BE764AD" w14:textId="77777777" w:rsidTr="00DC591D">
        <w:trPr>
          <w:trHeight w:val="3454"/>
        </w:trPr>
        <w:tc>
          <w:tcPr>
            <w:tcW w:w="8504" w:type="dxa"/>
          </w:tcPr>
          <w:p w14:paraId="30347C7C" w14:textId="29645410" w:rsidR="002B21F6" w:rsidRPr="00DC591D" w:rsidRDefault="00DC591D" w:rsidP="00DC591D">
            <w:pPr>
              <w:spacing w:after="120" w:line="360" w:lineRule="auto"/>
              <w:jc w:val="both"/>
              <w:rPr>
                <w:rFonts w:eastAsia="Times New Roman" w:cs="Arial"/>
              </w:rPr>
            </w:pPr>
            <w:r w:rsidRPr="000E3AB5">
              <w:rPr>
                <w:rFonts w:eastAsia="Times New Roman" w:cs="Arial"/>
                <w:b/>
                <w:bCs/>
              </w:rPr>
              <w:lastRenderedPageBreak/>
              <w:t xml:space="preserve">Fonte: </w:t>
            </w:r>
            <w:r w:rsidRPr="000E3AB5">
              <w:rPr>
                <w:rFonts w:eastAsia="Times New Roman" w:cs="Arial"/>
              </w:rPr>
              <w:t>Desenvolvido pela Equipe_03</w:t>
            </w:r>
          </w:p>
          <w:p w14:paraId="39848C9B" w14:textId="6DA2CCDB" w:rsidR="002B21F6" w:rsidRDefault="002B21F6" w:rsidP="001C0609">
            <w:pPr>
              <w:rPr>
                <w:noProof/>
              </w:rPr>
            </w:pPr>
          </w:p>
          <w:p w14:paraId="1999D2B7" w14:textId="3D357259" w:rsidR="002B21F6" w:rsidRDefault="002B21F6" w:rsidP="001C0609">
            <w:pPr>
              <w:rPr>
                <w:noProof/>
              </w:rPr>
            </w:pPr>
          </w:p>
          <w:p w14:paraId="46709F31" w14:textId="77777777" w:rsidR="002B21F6" w:rsidRDefault="002B21F6" w:rsidP="001C0609">
            <w:pPr>
              <w:rPr>
                <w:noProof/>
              </w:rPr>
            </w:pPr>
          </w:p>
          <w:p w14:paraId="4C31A0DA" w14:textId="26F4B8F8" w:rsidR="002B21F6" w:rsidRDefault="002B21F6" w:rsidP="001C0609">
            <w:pPr>
              <w:rPr>
                <w:noProof/>
              </w:rPr>
            </w:pPr>
          </w:p>
          <w:p w14:paraId="1568B98B" w14:textId="77777777" w:rsidR="002B21F6" w:rsidRDefault="002B21F6" w:rsidP="001C0609">
            <w:pPr>
              <w:rPr>
                <w:noProof/>
              </w:rPr>
            </w:pPr>
          </w:p>
          <w:p w14:paraId="078A8967" w14:textId="77777777" w:rsidR="001C0609" w:rsidRDefault="001C0609" w:rsidP="001C0609">
            <w:pPr>
              <w:rPr>
                <w:noProof/>
              </w:rPr>
            </w:pPr>
          </w:p>
          <w:p w14:paraId="09820430" w14:textId="0A4FDA06" w:rsidR="001C0609" w:rsidRDefault="001C0609" w:rsidP="001C0609">
            <w:pPr>
              <w:rPr>
                <w:noProof/>
              </w:rPr>
            </w:pPr>
            <w:r>
              <w:rPr>
                <w:noProof/>
              </w:rPr>
              <w:drawing>
                <wp:inline distT="0" distB="0" distL="0" distR="0" wp14:anchorId="346BCEF4" wp14:editId="5C2FFEB1">
                  <wp:extent cx="5350329" cy="2579370"/>
                  <wp:effectExtent l="0" t="0" r="317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Tela (2) 1.png"/>
                          <pic:cNvPicPr/>
                        </pic:nvPicPr>
                        <pic:blipFill>
                          <a:blip r:embed="rId36">
                            <a:extLst>
                              <a:ext uri="{28A0092B-C50C-407E-A947-70E740481C1C}">
                                <a14:useLocalDpi xmlns:a14="http://schemas.microsoft.com/office/drawing/2010/main" val="0"/>
                              </a:ext>
                            </a:extLst>
                          </a:blip>
                          <a:stretch>
                            <a:fillRect/>
                          </a:stretch>
                        </pic:blipFill>
                        <pic:spPr>
                          <a:xfrm>
                            <a:off x="0" y="0"/>
                            <a:ext cx="5379450" cy="2593409"/>
                          </a:xfrm>
                          <a:prstGeom prst="rect">
                            <a:avLst/>
                          </a:prstGeom>
                        </pic:spPr>
                      </pic:pic>
                    </a:graphicData>
                  </a:graphic>
                </wp:inline>
              </w:drawing>
            </w:r>
          </w:p>
        </w:tc>
      </w:tr>
    </w:tbl>
    <w:p w14:paraId="28B0E314" w14:textId="709F6BBD" w:rsidR="002B21F6" w:rsidRPr="00DC591D" w:rsidRDefault="00DC591D" w:rsidP="00DC591D">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r w:rsidR="002B21F6">
        <w:rPr>
          <w:rFonts w:ascii="Arial Rounded MT Bold" w:hAnsi="Arial Rounded MT Bold"/>
        </w:rPr>
        <w:br w:type="page"/>
      </w:r>
    </w:p>
    <w:p w14:paraId="47C49157" w14:textId="61544BBA" w:rsidR="002B21F6" w:rsidRDefault="000939AC" w:rsidP="00755F52">
      <w:r>
        <w:rPr>
          <w:noProof/>
        </w:rPr>
        <w:lastRenderedPageBreak/>
        <w:drawing>
          <wp:inline distT="0" distB="0" distL="0" distR="0" wp14:anchorId="1E893D31" wp14:editId="2D554085">
            <wp:extent cx="5396230" cy="3728357"/>
            <wp:effectExtent l="0" t="0" r="0" b="571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3) 1.png"/>
                    <pic:cNvPicPr/>
                  </pic:nvPicPr>
                  <pic:blipFill>
                    <a:blip r:embed="rId37">
                      <a:extLst>
                        <a:ext uri="{28A0092B-C50C-407E-A947-70E740481C1C}">
                          <a14:useLocalDpi xmlns:a14="http://schemas.microsoft.com/office/drawing/2010/main" val="0"/>
                        </a:ext>
                      </a:extLst>
                    </a:blip>
                    <a:stretch>
                      <a:fillRect/>
                    </a:stretch>
                  </pic:blipFill>
                  <pic:spPr>
                    <a:xfrm>
                      <a:off x="0" y="0"/>
                      <a:ext cx="5466143" cy="3776662"/>
                    </a:xfrm>
                    <a:prstGeom prst="rect">
                      <a:avLst/>
                    </a:prstGeom>
                  </pic:spPr>
                </pic:pic>
              </a:graphicData>
            </a:graphic>
          </wp:inline>
        </w:drawing>
      </w:r>
    </w:p>
    <w:p w14:paraId="60B741A7" w14:textId="77777777" w:rsidR="00DC591D" w:rsidRPr="000E3AB5" w:rsidRDefault="00DC591D" w:rsidP="00DC591D">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1858F3CE" w14:textId="087A978D" w:rsidR="002B21F6" w:rsidRDefault="002B21F6" w:rsidP="005507A7">
      <w:pPr>
        <w:pStyle w:val="Ttulo2"/>
        <w:rPr>
          <w:rFonts w:ascii="Arial Rounded MT Bold" w:hAnsi="Arial Rounded MT Bold"/>
          <w:color w:val="auto"/>
        </w:rPr>
      </w:pPr>
    </w:p>
    <w:p w14:paraId="7A9A572C" w14:textId="2AE4DDC1" w:rsidR="000939AC" w:rsidRDefault="000939AC" w:rsidP="000939AC">
      <w:r>
        <w:rPr>
          <w:noProof/>
        </w:rPr>
        <w:drawing>
          <wp:inline distT="0" distB="0" distL="0" distR="0" wp14:anchorId="72B8EF35" wp14:editId="3B6C3D0A">
            <wp:extent cx="5396865" cy="3407229"/>
            <wp:effectExtent l="0" t="0" r="0" b="31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Tela (4) 3.png"/>
                    <pic:cNvPicPr/>
                  </pic:nvPicPr>
                  <pic:blipFill>
                    <a:blip r:embed="rId38">
                      <a:extLst>
                        <a:ext uri="{28A0092B-C50C-407E-A947-70E740481C1C}">
                          <a14:useLocalDpi xmlns:a14="http://schemas.microsoft.com/office/drawing/2010/main" val="0"/>
                        </a:ext>
                      </a:extLst>
                    </a:blip>
                    <a:stretch>
                      <a:fillRect/>
                    </a:stretch>
                  </pic:blipFill>
                  <pic:spPr>
                    <a:xfrm>
                      <a:off x="0" y="0"/>
                      <a:ext cx="5470308" cy="3453596"/>
                    </a:xfrm>
                    <a:prstGeom prst="rect">
                      <a:avLst/>
                    </a:prstGeom>
                  </pic:spPr>
                </pic:pic>
              </a:graphicData>
            </a:graphic>
          </wp:inline>
        </w:drawing>
      </w:r>
    </w:p>
    <w:p w14:paraId="054006B0" w14:textId="77777777" w:rsidR="00DC591D" w:rsidRPr="000E3AB5" w:rsidRDefault="00DC591D" w:rsidP="00DC591D">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62861DC2" w14:textId="56D632A5" w:rsidR="002B21F6" w:rsidRDefault="000939AC" w:rsidP="00755F52">
      <w:r>
        <w:rPr>
          <w:noProof/>
        </w:rPr>
        <w:lastRenderedPageBreak/>
        <w:drawing>
          <wp:inline distT="0" distB="0" distL="0" distR="0" wp14:anchorId="42678F42" wp14:editId="6C472C98">
            <wp:extent cx="5399625" cy="3314007"/>
            <wp:effectExtent l="0" t="0" r="0" b="127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Tela (5) 3.png"/>
                    <pic:cNvPicPr/>
                  </pic:nvPicPr>
                  <pic:blipFill>
                    <a:blip r:embed="rId39">
                      <a:extLst>
                        <a:ext uri="{28A0092B-C50C-407E-A947-70E740481C1C}">
                          <a14:useLocalDpi xmlns:a14="http://schemas.microsoft.com/office/drawing/2010/main" val="0"/>
                        </a:ext>
                      </a:extLst>
                    </a:blip>
                    <a:stretch>
                      <a:fillRect/>
                    </a:stretch>
                  </pic:blipFill>
                  <pic:spPr>
                    <a:xfrm>
                      <a:off x="0" y="0"/>
                      <a:ext cx="5413777" cy="3322693"/>
                    </a:xfrm>
                    <a:prstGeom prst="rect">
                      <a:avLst/>
                    </a:prstGeom>
                  </pic:spPr>
                </pic:pic>
              </a:graphicData>
            </a:graphic>
          </wp:inline>
        </w:drawing>
      </w:r>
    </w:p>
    <w:p w14:paraId="696A7BE8" w14:textId="77777777" w:rsidR="00DC591D" w:rsidRPr="000E3AB5" w:rsidRDefault="00DC591D" w:rsidP="00DC591D">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0287A753" w14:textId="292ACA36" w:rsidR="000939AC" w:rsidRDefault="000939AC" w:rsidP="000939AC">
      <w:pPr>
        <w:rPr>
          <w:sz w:val="20"/>
          <w:szCs w:val="20"/>
        </w:rPr>
      </w:pPr>
    </w:p>
    <w:p w14:paraId="699C2FCA" w14:textId="2C4CF8B3" w:rsidR="000939AC" w:rsidRDefault="000939AC" w:rsidP="000939AC">
      <w:pPr>
        <w:rPr>
          <w:sz w:val="20"/>
          <w:szCs w:val="20"/>
        </w:rPr>
      </w:pPr>
      <w:r>
        <w:rPr>
          <w:noProof/>
          <w:sz w:val="20"/>
          <w:szCs w:val="20"/>
        </w:rPr>
        <w:drawing>
          <wp:inline distT="0" distB="0" distL="0" distR="0" wp14:anchorId="696920CD" wp14:editId="2078313C">
            <wp:extent cx="5398724" cy="3031374"/>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6) 2.png"/>
                    <pic:cNvPicPr/>
                  </pic:nvPicPr>
                  <pic:blipFill>
                    <a:blip r:embed="rId40">
                      <a:extLst>
                        <a:ext uri="{28A0092B-C50C-407E-A947-70E740481C1C}">
                          <a14:useLocalDpi xmlns:a14="http://schemas.microsoft.com/office/drawing/2010/main" val="0"/>
                        </a:ext>
                      </a:extLst>
                    </a:blip>
                    <a:stretch>
                      <a:fillRect/>
                    </a:stretch>
                  </pic:blipFill>
                  <pic:spPr>
                    <a:xfrm>
                      <a:off x="0" y="0"/>
                      <a:ext cx="5434262" cy="3051328"/>
                    </a:xfrm>
                    <a:prstGeom prst="rect">
                      <a:avLst/>
                    </a:prstGeom>
                  </pic:spPr>
                </pic:pic>
              </a:graphicData>
            </a:graphic>
          </wp:inline>
        </w:drawing>
      </w:r>
    </w:p>
    <w:p w14:paraId="361B9FF0" w14:textId="77777777" w:rsidR="00DC591D" w:rsidRPr="000E3AB5" w:rsidRDefault="00DC591D" w:rsidP="00DC591D">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40863969" w14:textId="77777777" w:rsidR="000939AC" w:rsidRDefault="000939AC">
      <w:pPr>
        <w:rPr>
          <w:sz w:val="20"/>
          <w:szCs w:val="20"/>
        </w:rPr>
      </w:pPr>
      <w:r>
        <w:rPr>
          <w:sz w:val="20"/>
          <w:szCs w:val="20"/>
        </w:rPr>
        <w:br w:type="page"/>
      </w:r>
    </w:p>
    <w:p w14:paraId="310159E1" w14:textId="7115E8E5" w:rsidR="000939AC" w:rsidRDefault="00622EC2" w:rsidP="000939AC">
      <w:pPr>
        <w:rPr>
          <w:sz w:val="20"/>
          <w:szCs w:val="20"/>
        </w:rPr>
      </w:pPr>
      <w:r>
        <w:rPr>
          <w:noProof/>
          <w:sz w:val="20"/>
          <w:szCs w:val="20"/>
        </w:rPr>
        <w:lastRenderedPageBreak/>
        <w:drawing>
          <wp:inline distT="0" distB="0" distL="0" distR="0" wp14:anchorId="10622927" wp14:editId="1441F52F">
            <wp:extent cx="5398459" cy="3181003"/>
            <wp:effectExtent l="0" t="0" r="0" b="6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Tela (7) 1.png"/>
                    <pic:cNvPicPr/>
                  </pic:nvPicPr>
                  <pic:blipFill>
                    <a:blip r:embed="rId41">
                      <a:extLst>
                        <a:ext uri="{28A0092B-C50C-407E-A947-70E740481C1C}">
                          <a14:useLocalDpi xmlns:a14="http://schemas.microsoft.com/office/drawing/2010/main" val="0"/>
                        </a:ext>
                      </a:extLst>
                    </a:blip>
                    <a:stretch>
                      <a:fillRect/>
                    </a:stretch>
                  </pic:blipFill>
                  <pic:spPr>
                    <a:xfrm>
                      <a:off x="0" y="0"/>
                      <a:ext cx="5414876" cy="3190677"/>
                    </a:xfrm>
                    <a:prstGeom prst="rect">
                      <a:avLst/>
                    </a:prstGeom>
                  </pic:spPr>
                </pic:pic>
              </a:graphicData>
            </a:graphic>
          </wp:inline>
        </w:drawing>
      </w:r>
    </w:p>
    <w:p w14:paraId="2E20D3BA" w14:textId="77777777" w:rsidR="00DC591D" w:rsidRPr="000E3AB5" w:rsidRDefault="00DC591D" w:rsidP="00DC591D">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1F1664CE" w14:textId="3925F6DF" w:rsidR="00622EC2" w:rsidRDefault="00622EC2" w:rsidP="000939AC">
      <w:pPr>
        <w:rPr>
          <w:sz w:val="20"/>
          <w:szCs w:val="20"/>
        </w:rPr>
      </w:pPr>
    </w:p>
    <w:p w14:paraId="007CA028" w14:textId="4E8F78E9" w:rsidR="00622EC2" w:rsidRDefault="00622EC2" w:rsidP="000939AC">
      <w:pPr>
        <w:rPr>
          <w:sz w:val="20"/>
          <w:szCs w:val="20"/>
        </w:rPr>
      </w:pPr>
      <w:r>
        <w:rPr>
          <w:noProof/>
          <w:sz w:val="20"/>
          <w:szCs w:val="20"/>
        </w:rPr>
        <w:drawing>
          <wp:inline distT="0" distB="0" distL="0" distR="0" wp14:anchorId="32C97E06" wp14:editId="0B1C0F9C">
            <wp:extent cx="5400040" cy="2966357"/>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8) 2.png"/>
                    <pic:cNvPicPr/>
                  </pic:nvPicPr>
                  <pic:blipFill>
                    <a:blip r:embed="rId42">
                      <a:extLst>
                        <a:ext uri="{28A0092B-C50C-407E-A947-70E740481C1C}">
                          <a14:useLocalDpi xmlns:a14="http://schemas.microsoft.com/office/drawing/2010/main" val="0"/>
                        </a:ext>
                      </a:extLst>
                    </a:blip>
                    <a:stretch>
                      <a:fillRect/>
                    </a:stretch>
                  </pic:blipFill>
                  <pic:spPr>
                    <a:xfrm>
                      <a:off x="0" y="0"/>
                      <a:ext cx="5415746" cy="2974985"/>
                    </a:xfrm>
                    <a:prstGeom prst="rect">
                      <a:avLst/>
                    </a:prstGeom>
                  </pic:spPr>
                </pic:pic>
              </a:graphicData>
            </a:graphic>
          </wp:inline>
        </w:drawing>
      </w:r>
    </w:p>
    <w:p w14:paraId="474469A3" w14:textId="77777777" w:rsidR="00DC591D" w:rsidRPr="000E3AB5" w:rsidRDefault="00DC591D" w:rsidP="00DC591D">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4EA6EB40" w14:textId="77777777" w:rsidR="00622EC2" w:rsidRDefault="00622EC2">
      <w:pPr>
        <w:rPr>
          <w:sz w:val="20"/>
          <w:szCs w:val="20"/>
        </w:rPr>
      </w:pPr>
      <w:r>
        <w:rPr>
          <w:sz w:val="20"/>
          <w:szCs w:val="20"/>
        </w:rPr>
        <w:br w:type="page"/>
      </w:r>
    </w:p>
    <w:p w14:paraId="0C58A459" w14:textId="6C824485" w:rsidR="00622EC2" w:rsidRDefault="00622EC2" w:rsidP="000939AC">
      <w:pPr>
        <w:rPr>
          <w:sz w:val="20"/>
          <w:szCs w:val="20"/>
        </w:rPr>
      </w:pPr>
      <w:r>
        <w:rPr>
          <w:noProof/>
          <w:sz w:val="20"/>
          <w:szCs w:val="20"/>
        </w:rPr>
        <w:lastRenderedPageBreak/>
        <w:drawing>
          <wp:inline distT="0" distB="0" distL="0" distR="0" wp14:anchorId="7B1E6538" wp14:editId="6A0F6AD4">
            <wp:extent cx="5400040" cy="3249385"/>
            <wp:effectExtent l="0" t="0" r="0" b="825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Tela (9) 1.png"/>
                    <pic:cNvPicPr/>
                  </pic:nvPicPr>
                  <pic:blipFill>
                    <a:blip r:embed="rId43">
                      <a:extLst>
                        <a:ext uri="{28A0092B-C50C-407E-A947-70E740481C1C}">
                          <a14:useLocalDpi xmlns:a14="http://schemas.microsoft.com/office/drawing/2010/main" val="0"/>
                        </a:ext>
                      </a:extLst>
                    </a:blip>
                    <a:stretch>
                      <a:fillRect/>
                    </a:stretch>
                  </pic:blipFill>
                  <pic:spPr>
                    <a:xfrm>
                      <a:off x="0" y="0"/>
                      <a:ext cx="5406033" cy="3252991"/>
                    </a:xfrm>
                    <a:prstGeom prst="rect">
                      <a:avLst/>
                    </a:prstGeom>
                  </pic:spPr>
                </pic:pic>
              </a:graphicData>
            </a:graphic>
          </wp:inline>
        </w:drawing>
      </w:r>
    </w:p>
    <w:p w14:paraId="4E5503BE" w14:textId="1ADB6156" w:rsidR="00F6283F" w:rsidRPr="00DC591D" w:rsidRDefault="00DC591D" w:rsidP="00DC591D">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r w:rsidR="00F6283F">
        <w:rPr>
          <w:rFonts w:ascii="Arial Rounded MT Bold" w:hAnsi="Arial Rounded MT Bold"/>
        </w:rPr>
        <w:br w:type="page"/>
      </w:r>
    </w:p>
    <w:p w14:paraId="12E3F51D" w14:textId="4E69DD20" w:rsidR="000B2285" w:rsidRPr="00DC591D" w:rsidRDefault="000B2285" w:rsidP="005507A7">
      <w:pPr>
        <w:pStyle w:val="Ttulo2"/>
        <w:rPr>
          <w:rFonts w:ascii="Arial" w:hAnsi="Arial" w:cs="Arial"/>
          <w:b/>
          <w:bCs/>
          <w:color w:val="auto"/>
          <w:sz w:val="28"/>
          <w:szCs w:val="28"/>
        </w:rPr>
      </w:pPr>
      <w:bookmarkStart w:id="40" w:name="_Toc215257678"/>
      <w:r w:rsidRPr="00DC591D">
        <w:rPr>
          <w:rFonts w:ascii="Arial" w:hAnsi="Arial" w:cs="Arial"/>
          <w:b/>
          <w:bCs/>
          <w:color w:val="auto"/>
          <w:sz w:val="28"/>
          <w:szCs w:val="28"/>
        </w:rPr>
        <w:lastRenderedPageBreak/>
        <w:t xml:space="preserve">Questionário – </w:t>
      </w:r>
      <w:r w:rsidR="37668D5F" w:rsidRPr="00DC591D">
        <w:rPr>
          <w:rFonts w:ascii="Arial" w:hAnsi="Arial" w:cs="Arial"/>
          <w:b/>
          <w:bCs/>
          <w:color w:val="auto"/>
          <w:sz w:val="28"/>
          <w:szCs w:val="28"/>
        </w:rPr>
        <w:t>Profissionais</w:t>
      </w:r>
      <w:bookmarkEnd w:id="40"/>
    </w:p>
    <w:p w14:paraId="1ADD00C1" w14:textId="77777777" w:rsidR="00DC591D" w:rsidRDefault="00DC591D" w:rsidP="00DC591D">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0FFBEFD4" w14:textId="0F772092" w:rsidR="00DC591D" w:rsidRPr="000E3AB5" w:rsidRDefault="00714489" w:rsidP="00DC591D">
      <w:pPr>
        <w:spacing w:after="120" w:line="360" w:lineRule="auto"/>
        <w:jc w:val="both"/>
        <w:rPr>
          <w:rFonts w:eastAsia="Times New Roman" w:cs="Arial"/>
        </w:rPr>
      </w:pPr>
      <w:r>
        <w:rPr>
          <w:noProof/>
        </w:rPr>
        <w:drawing>
          <wp:inline distT="0" distB="0" distL="0" distR="0" wp14:anchorId="2779E95B" wp14:editId="329EA1B9">
            <wp:extent cx="5400040" cy="2489200"/>
            <wp:effectExtent l="0" t="0" r="0" b="6350"/>
            <wp:docPr id="988344454" name="Imagem 98834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489200"/>
                    </a:xfrm>
                    <a:prstGeom prst="rect">
                      <a:avLst/>
                    </a:prstGeom>
                    <a:noFill/>
                    <a:ln>
                      <a:noFill/>
                    </a:ln>
                  </pic:spPr>
                </pic:pic>
              </a:graphicData>
            </a:graphic>
          </wp:inline>
        </w:drawing>
      </w:r>
    </w:p>
    <w:p w14:paraId="5AEAF8F7" w14:textId="77777777" w:rsidR="00DC591D" w:rsidRDefault="00DC591D" w:rsidP="00DC591D">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7144D359" w14:textId="5638D11D" w:rsidR="00DC591D" w:rsidRPr="000E3AB5" w:rsidRDefault="00714489" w:rsidP="00DC591D">
      <w:pPr>
        <w:spacing w:after="120" w:line="360" w:lineRule="auto"/>
        <w:jc w:val="both"/>
        <w:rPr>
          <w:rFonts w:eastAsia="Times New Roman" w:cs="Arial"/>
        </w:rPr>
      </w:pPr>
      <w:r>
        <w:rPr>
          <w:noProof/>
        </w:rPr>
        <w:drawing>
          <wp:inline distT="0" distB="0" distL="0" distR="0" wp14:anchorId="0B943B49" wp14:editId="693A3621">
            <wp:extent cx="5400040" cy="2774315"/>
            <wp:effectExtent l="0" t="0" r="0" b="6985"/>
            <wp:docPr id="988344455" name="Imagem 98834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774315"/>
                    </a:xfrm>
                    <a:prstGeom prst="rect">
                      <a:avLst/>
                    </a:prstGeom>
                    <a:noFill/>
                    <a:ln>
                      <a:noFill/>
                    </a:ln>
                  </pic:spPr>
                </pic:pic>
              </a:graphicData>
            </a:graphic>
          </wp:inline>
        </w:drawing>
      </w:r>
    </w:p>
    <w:p w14:paraId="705CBDF5" w14:textId="77777777" w:rsidR="00DC591D" w:rsidRDefault="00DC591D" w:rsidP="00DC591D">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06C8F3CC" w14:textId="2B2AFC70" w:rsidR="00DC591D" w:rsidRPr="000E3AB5" w:rsidRDefault="00714489" w:rsidP="00DC591D">
      <w:pPr>
        <w:spacing w:after="120" w:line="360" w:lineRule="auto"/>
        <w:jc w:val="both"/>
        <w:rPr>
          <w:rFonts w:eastAsia="Times New Roman" w:cs="Arial"/>
        </w:rPr>
      </w:pPr>
      <w:r>
        <w:rPr>
          <w:noProof/>
        </w:rPr>
        <w:lastRenderedPageBreak/>
        <w:drawing>
          <wp:inline distT="0" distB="0" distL="0" distR="0" wp14:anchorId="123E8F83" wp14:editId="32D3B68F">
            <wp:extent cx="5400040" cy="2189480"/>
            <wp:effectExtent l="0" t="0" r="0" b="1270"/>
            <wp:docPr id="988344456" name="Imagem 98834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189480"/>
                    </a:xfrm>
                    <a:prstGeom prst="rect">
                      <a:avLst/>
                    </a:prstGeom>
                    <a:noFill/>
                    <a:ln>
                      <a:noFill/>
                    </a:ln>
                  </pic:spPr>
                </pic:pic>
              </a:graphicData>
            </a:graphic>
          </wp:inline>
        </w:drawing>
      </w:r>
    </w:p>
    <w:p w14:paraId="501FAFDD" w14:textId="77777777" w:rsidR="00DC591D" w:rsidRDefault="00DC591D" w:rsidP="00DC591D">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60363FF5" w14:textId="5AC2F616" w:rsidR="00DC591D" w:rsidRPr="000E3AB5" w:rsidRDefault="00EA1BF6" w:rsidP="00DC591D">
      <w:pPr>
        <w:spacing w:after="120" w:line="360" w:lineRule="auto"/>
        <w:jc w:val="both"/>
        <w:rPr>
          <w:rFonts w:eastAsia="Times New Roman" w:cs="Arial"/>
        </w:rPr>
      </w:pPr>
      <w:r>
        <w:rPr>
          <w:noProof/>
        </w:rPr>
        <w:drawing>
          <wp:inline distT="0" distB="0" distL="0" distR="0" wp14:anchorId="6EE8369B" wp14:editId="0AFB55EA">
            <wp:extent cx="5400040" cy="2914015"/>
            <wp:effectExtent l="0" t="0" r="0" b="635"/>
            <wp:docPr id="988344457" name="Imagem 98834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914015"/>
                    </a:xfrm>
                    <a:prstGeom prst="rect">
                      <a:avLst/>
                    </a:prstGeom>
                    <a:noFill/>
                    <a:ln>
                      <a:noFill/>
                    </a:ln>
                  </pic:spPr>
                </pic:pic>
              </a:graphicData>
            </a:graphic>
          </wp:inline>
        </w:drawing>
      </w:r>
    </w:p>
    <w:p w14:paraId="78C93730" w14:textId="77777777" w:rsidR="00DC591D" w:rsidRDefault="00DC591D" w:rsidP="00DC591D">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73FE8538" w14:textId="7B1FD439" w:rsidR="00DC591D" w:rsidRPr="000E3AB5" w:rsidRDefault="00EA1BF6" w:rsidP="00DC591D">
      <w:pPr>
        <w:spacing w:after="120" w:line="360" w:lineRule="auto"/>
        <w:jc w:val="both"/>
        <w:rPr>
          <w:rFonts w:eastAsia="Times New Roman" w:cs="Arial"/>
        </w:rPr>
      </w:pPr>
      <w:r>
        <w:rPr>
          <w:noProof/>
        </w:rPr>
        <w:drawing>
          <wp:inline distT="0" distB="0" distL="0" distR="0" wp14:anchorId="7DC943A1" wp14:editId="56F51024">
            <wp:extent cx="5400040" cy="2660015"/>
            <wp:effectExtent l="0" t="0" r="0" b="6985"/>
            <wp:docPr id="988344458" name="Imagem 98834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660015"/>
                    </a:xfrm>
                    <a:prstGeom prst="rect">
                      <a:avLst/>
                    </a:prstGeom>
                    <a:noFill/>
                    <a:ln>
                      <a:noFill/>
                    </a:ln>
                  </pic:spPr>
                </pic:pic>
              </a:graphicData>
            </a:graphic>
          </wp:inline>
        </w:drawing>
      </w:r>
    </w:p>
    <w:p w14:paraId="7D928242" w14:textId="77777777" w:rsidR="00DC591D" w:rsidRDefault="00DC591D" w:rsidP="00DC591D">
      <w:pPr>
        <w:spacing w:after="120" w:line="360" w:lineRule="auto"/>
        <w:jc w:val="both"/>
        <w:rPr>
          <w:rFonts w:eastAsia="Times New Roman" w:cs="Arial"/>
        </w:rPr>
      </w:pPr>
      <w:r w:rsidRPr="000E3AB5">
        <w:rPr>
          <w:rFonts w:eastAsia="Times New Roman" w:cs="Arial"/>
          <w:b/>
          <w:bCs/>
        </w:rPr>
        <w:lastRenderedPageBreak/>
        <w:t xml:space="preserve">Fonte: </w:t>
      </w:r>
      <w:r w:rsidRPr="000E3AB5">
        <w:rPr>
          <w:rFonts w:eastAsia="Times New Roman" w:cs="Arial"/>
        </w:rPr>
        <w:t>Desenvolvido pela Equipe_03</w:t>
      </w:r>
    </w:p>
    <w:p w14:paraId="52092D29" w14:textId="52F3334C" w:rsidR="00DC591D" w:rsidRPr="000E3AB5" w:rsidRDefault="00EA1BF6" w:rsidP="00DC591D">
      <w:pPr>
        <w:spacing w:after="120" w:line="360" w:lineRule="auto"/>
        <w:jc w:val="both"/>
        <w:rPr>
          <w:rFonts w:eastAsia="Times New Roman" w:cs="Arial"/>
        </w:rPr>
      </w:pPr>
      <w:r>
        <w:rPr>
          <w:noProof/>
        </w:rPr>
        <w:drawing>
          <wp:inline distT="0" distB="0" distL="0" distR="0" wp14:anchorId="650AA30E" wp14:editId="62182292">
            <wp:extent cx="5343525" cy="2914650"/>
            <wp:effectExtent l="0" t="0" r="9525" b="0"/>
            <wp:docPr id="988344460" name="Imagem 98834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3525" cy="2914650"/>
                    </a:xfrm>
                    <a:prstGeom prst="rect">
                      <a:avLst/>
                    </a:prstGeom>
                    <a:noFill/>
                    <a:ln>
                      <a:noFill/>
                    </a:ln>
                  </pic:spPr>
                </pic:pic>
              </a:graphicData>
            </a:graphic>
          </wp:inline>
        </w:drawing>
      </w:r>
    </w:p>
    <w:p w14:paraId="31D544A8" w14:textId="77777777" w:rsidR="00DC591D" w:rsidRDefault="00DC591D" w:rsidP="00DC591D">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07611FC1" w14:textId="10918897" w:rsidR="00DC591D" w:rsidRPr="000E3AB5" w:rsidRDefault="00EA1BF6" w:rsidP="00DC591D">
      <w:pPr>
        <w:spacing w:after="120" w:line="360" w:lineRule="auto"/>
        <w:jc w:val="both"/>
        <w:rPr>
          <w:rFonts w:eastAsia="Times New Roman" w:cs="Arial"/>
        </w:rPr>
      </w:pPr>
      <w:r>
        <w:rPr>
          <w:noProof/>
        </w:rPr>
        <w:drawing>
          <wp:inline distT="0" distB="0" distL="0" distR="0" wp14:anchorId="4DE47133" wp14:editId="04EA8D32">
            <wp:extent cx="5400040" cy="2873375"/>
            <wp:effectExtent l="0" t="0" r="0" b="3175"/>
            <wp:docPr id="988344461" name="Imagem 98834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873375"/>
                    </a:xfrm>
                    <a:prstGeom prst="rect">
                      <a:avLst/>
                    </a:prstGeom>
                    <a:noFill/>
                    <a:ln>
                      <a:noFill/>
                    </a:ln>
                  </pic:spPr>
                </pic:pic>
              </a:graphicData>
            </a:graphic>
          </wp:inline>
        </w:drawing>
      </w:r>
    </w:p>
    <w:p w14:paraId="1DC49187" w14:textId="77777777" w:rsidR="00DC591D" w:rsidRDefault="00DC591D" w:rsidP="00DC591D">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37C4B7BA" w14:textId="3580E9DF" w:rsidR="00DC591D" w:rsidRPr="000E3AB5" w:rsidRDefault="00EA1BF6" w:rsidP="00DC591D">
      <w:pPr>
        <w:spacing w:after="120" w:line="360" w:lineRule="auto"/>
        <w:jc w:val="both"/>
        <w:rPr>
          <w:rFonts w:eastAsia="Times New Roman" w:cs="Arial"/>
        </w:rPr>
      </w:pPr>
      <w:r>
        <w:rPr>
          <w:noProof/>
        </w:rPr>
        <w:lastRenderedPageBreak/>
        <w:drawing>
          <wp:inline distT="0" distB="0" distL="0" distR="0" wp14:anchorId="17EA3E8F" wp14:editId="7CE55422">
            <wp:extent cx="5400040" cy="2621915"/>
            <wp:effectExtent l="0" t="0" r="0" b="6985"/>
            <wp:docPr id="988344462" name="Imagem 98834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621915"/>
                    </a:xfrm>
                    <a:prstGeom prst="rect">
                      <a:avLst/>
                    </a:prstGeom>
                    <a:noFill/>
                    <a:ln>
                      <a:noFill/>
                    </a:ln>
                  </pic:spPr>
                </pic:pic>
              </a:graphicData>
            </a:graphic>
          </wp:inline>
        </w:drawing>
      </w:r>
    </w:p>
    <w:p w14:paraId="4ECBD304" w14:textId="77777777" w:rsidR="00DC591D" w:rsidRDefault="00DC591D" w:rsidP="00DC591D">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0E3D9C3D" w14:textId="1D7D712B" w:rsidR="00DC591D" w:rsidRPr="000E3AB5" w:rsidRDefault="00BC3EE6" w:rsidP="00DC591D">
      <w:pPr>
        <w:spacing w:after="120" w:line="360" w:lineRule="auto"/>
        <w:jc w:val="both"/>
        <w:rPr>
          <w:rFonts w:eastAsia="Times New Roman" w:cs="Arial"/>
        </w:rPr>
      </w:pPr>
      <w:r>
        <w:rPr>
          <w:noProof/>
        </w:rPr>
        <w:drawing>
          <wp:inline distT="0" distB="0" distL="0" distR="0" wp14:anchorId="4FA60BDB" wp14:editId="2D1DB37A">
            <wp:extent cx="5400040" cy="2800985"/>
            <wp:effectExtent l="0" t="0" r="0" b="0"/>
            <wp:docPr id="988344463" name="Imagem 98834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800985"/>
                    </a:xfrm>
                    <a:prstGeom prst="rect">
                      <a:avLst/>
                    </a:prstGeom>
                    <a:noFill/>
                    <a:ln>
                      <a:noFill/>
                    </a:ln>
                  </pic:spPr>
                </pic:pic>
              </a:graphicData>
            </a:graphic>
          </wp:inline>
        </w:drawing>
      </w:r>
    </w:p>
    <w:p w14:paraId="5F980493" w14:textId="77777777" w:rsidR="00DC591D" w:rsidRDefault="00DC591D" w:rsidP="00DC591D">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3FD18725" w14:textId="6095EC5C" w:rsidR="00DC591D" w:rsidRPr="000E3AB5" w:rsidRDefault="00BC3EE6" w:rsidP="00DC591D">
      <w:pPr>
        <w:spacing w:after="120" w:line="360" w:lineRule="auto"/>
        <w:jc w:val="both"/>
        <w:rPr>
          <w:rFonts w:eastAsia="Times New Roman" w:cs="Arial"/>
        </w:rPr>
      </w:pPr>
      <w:r>
        <w:rPr>
          <w:noProof/>
        </w:rPr>
        <w:lastRenderedPageBreak/>
        <w:drawing>
          <wp:inline distT="0" distB="0" distL="0" distR="0" wp14:anchorId="3E11E7FB" wp14:editId="24481EB4">
            <wp:extent cx="5400040" cy="2872105"/>
            <wp:effectExtent l="0" t="0" r="0" b="4445"/>
            <wp:docPr id="988344464" name="Imagem 98834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872105"/>
                    </a:xfrm>
                    <a:prstGeom prst="rect">
                      <a:avLst/>
                    </a:prstGeom>
                    <a:noFill/>
                    <a:ln>
                      <a:noFill/>
                    </a:ln>
                  </pic:spPr>
                </pic:pic>
              </a:graphicData>
            </a:graphic>
          </wp:inline>
        </w:drawing>
      </w:r>
    </w:p>
    <w:p w14:paraId="0AFA5130" w14:textId="77777777" w:rsidR="00DC591D" w:rsidRPr="000E3AB5" w:rsidRDefault="00DC591D" w:rsidP="00DC591D">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6D31E027" w14:textId="1A38DEBE" w:rsidR="00DC591D" w:rsidRPr="000E3AB5" w:rsidRDefault="00DC591D" w:rsidP="00DC591D">
      <w:pPr>
        <w:spacing w:after="120" w:line="360" w:lineRule="auto"/>
        <w:jc w:val="both"/>
        <w:rPr>
          <w:rFonts w:eastAsia="Times New Roman" w:cs="Arial"/>
        </w:rPr>
      </w:pPr>
    </w:p>
    <w:p w14:paraId="6F579ECC" w14:textId="2D71360D" w:rsidR="00601A6F" w:rsidRDefault="00601A6F">
      <w:pPr>
        <w:rPr>
          <w:rFonts w:ascii="Arial Rounded MT Bold" w:eastAsiaTheme="majorEastAsia" w:hAnsi="Arial Rounded MT Bold" w:cstheme="majorBidi"/>
          <w:sz w:val="26"/>
          <w:szCs w:val="26"/>
        </w:rPr>
      </w:pPr>
    </w:p>
    <w:p w14:paraId="0B7C6607" w14:textId="77777777" w:rsidR="00CF6A34" w:rsidRDefault="00CF6A34">
      <w:pPr>
        <w:rPr>
          <w:rFonts w:ascii="Arial Rounded MT Bold" w:eastAsiaTheme="majorEastAsia" w:hAnsi="Arial Rounded MT Bold" w:cstheme="majorBidi"/>
          <w:sz w:val="26"/>
          <w:szCs w:val="26"/>
        </w:rPr>
      </w:pPr>
      <w:r>
        <w:rPr>
          <w:rFonts w:ascii="Arial Rounded MT Bold" w:hAnsi="Arial Rounded MT Bold"/>
        </w:rPr>
        <w:br w:type="page"/>
      </w:r>
    </w:p>
    <w:p w14:paraId="117741EC" w14:textId="09FB5F1C" w:rsidR="000B2285" w:rsidRPr="005507A7" w:rsidRDefault="000B2285" w:rsidP="005507A7">
      <w:pPr>
        <w:pStyle w:val="Ttulo2"/>
        <w:rPr>
          <w:rFonts w:ascii="Arial Rounded MT Bold" w:hAnsi="Arial Rounded MT Bold"/>
          <w:color w:val="auto"/>
        </w:rPr>
      </w:pPr>
      <w:bookmarkStart w:id="41" w:name="_Toc215257679"/>
      <w:r w:rsidRPr="0CC0F0A8">
        <w:rPr>
          <w:rFonts w:ascii="Arial Rounded MT Bold" w:hAnsi="Arial Rounded MT Bold"/>
          <w:color w:val="auto"/>
        </w:rPr>
        <w:lastRenderedPageBreak/>
        <w:t>Questionário – Academia</w:t>
      </w:r>
      <w:bookmarkEnd w:id="41"/>
      <w:r w:rsidRPr="0CC0F0A8">
        <w:rPr>
          <w:rFonts w:ascii="Arial Rounded MT Bold" w:hAnsi="Arial Rounded MT Bold"/>
          <w:color w:val="auto"/>
        </w:rPr>
        <w:t xml:space="preserve"> </w:t>
      </w:r>
    </w:p>
    <w:p w14:paraId="77F92593" w14:textId="77777777" w:rsidR="00BC3EE6" w:rsidRDefault="00BC3EE6" w:rsidP="00BC3EE6">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2B209850" w14:textId="26F53CD6" w:rsidR="00BC3EE6" w:rsidRPr="000E3AB5" w:rsidRDefault="00E85D89" w:rsidP="00BC3EE6">
      <w:pPr>
        <w:spacing w:after="120" w:line="360" w:lineRule="auto"/>
        <w:jc w:val="both"/>
        <w:rPr>
          <w:rFonts w:eastAsia="Times New Roman" w:cs="Arial"/>
        </w:rPr>
      </w:pPr>
      <w:r>
        <w:rPr>
          <w:noProof/>
        </w:rPr>
        <w:drawing>
          <wp:inline distT="0" distB="0" distL="0" distR="0" wp14:anchorId="1EF81020" wp14:editId="7EAB1E25">
            <wp:extent cx="5400040" cy="2334260"/>
            <wp:effectExtent l="0" t="0" r="0" b="8890"/>
            <wp:docPr id="988344466" name="Imagem 98834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2334260"/>
                    </a:xfrm>
                    <a:prstGeom prst="rect">
                      <a:avLst/>
                    </a:prstGeom>
                    <a:noFill/>
                    <a:ln>
                      <a:noFill/>
                    </a:ln>
                  </pic:spPr>
                </pic:pic>
              </a:graphicData>
            </a:graphic>
          </wp:inline>
        </w:drawing>
      </w:r>
    </w:p>
    <w:p w14:paraId="3D2CE097" w14:textId="77777777" w:rsidR="00BC3EE6" w:rsidRDefault="00BC3EE6" w:rsidP="00BC3EE6">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77302C71" w14:textId="4C36C75E" w:rsidR="00BC3EE6" w:rsidRPr="000E3AB5" w:rsidRDefault="004B61D9" w:rsidP="00BC3EE6">
      <w:pPr>
        <w:spacing w:after="120" w:line="360" w:lineRule="auto"/>
        <w:jc w:val="both"/>
        <w:rPr>
          <w:rFonts w:eastAsia="Times New Roman" w:cs="Arial"/>
        </w:rPr>
      </w:pPr>
      <w:r>
        <w:rPr>
          <w:noProof/>
        </w:rPr>
        <w:drawing>
          <wp:inline distT="0" distB="0" distL="0" distR="0" wp14:anchorId="13E44908" wp14:editId="7366DCF0">
            <wp:extent cx="5191125" cy="2733675"/>
            <wp:effectExtent l="0" t="0" r="9525" b="9525"/>
            <wp:docPr id="988344467" name="Imagem 98834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91125" cy="2733675"/>
                    </a:xfrm>
                    <a:prstGeom prst="rect">
                      <a:avLst/>
                    </a:prstGeom>
                    <a:noFill/>
                    <a:ln>
                      <a:noFill/>
                    </a:ln>
                  </pic:spPr>
                </pic:pic>
              </a:graphicData>
            </a:graphic>
          </wp:inline>
        </w:drawing>
      </w:r>
    </w:p>
    <w:p w14:paraId="10DD3631" w14:textId="77777777" w:rsidR="00BC3EE6" w:rsidRDefault="00BC3EE6" w:rsidP="00BC3EE6">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5DEA635D" w14:textId="6DFD6E52" w:rsidR="00BC3EE6" w:rsidRPr="000E3AB5" w:rsidRDefault="004B61D9" w:rsidP="00BC3EE6">
      <w:pPr>
        <w:spacing w:after="120" w:line="360" w:lineRule="auto"/>
        <w:jc w:val="both"/>
        <w:rPr>
          <w:rFonts w:eastAsia="Times New Roman" w:cs="Arial"/>
        </w:rPr>
      </w:pPr>
      <w:r>
        <w:rPr>
          <w:noProof/>
        </w:rPr>
        <w:lastRenderedPageBreak/>
        <w:drawing>
          <wp:inline distT="0" distB="0" distL="0" distR="0" wp14:anchorId="4172DB89" wp14:editId="251ECF6D">
            <wp:extent cx="5400040" cy="2844800"/>
            <wp:effectExtent l="0" t="0" r="0" b="0"/>
            <wp:docPr id="988344468" name="Imagem 98834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2844800"/>
                    </a:xfrm>
                    <a:prstGeom prst="rect">
                      <a:avLst/>
                    </a:prstGeom>
                    <a:noFill/>
                    <a:ln>
                      <a:noFill/>
                    </a:ln>
                  </pic:spPr>
                </pic:pic>
              </a:graphicData>
            </a:graphic>
          </wp:inline>
        </w:drawing>
      </w:r>
    </w:p>
    <w:p w14:paraId="04D892CD" w14:textId="77777777" w:rsidR="00BC3EE6" w:rsidRDefault="00BC3EE6" w:rsidP="00BC3EE6">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15B18AD2" w14:textId="58AF955B" w:rsidR="00BC3EE6" w:rsidRPr="000E3AB5" w:rsidRDefault="004B61D9" w:rsidP="00BC3EE6">
      <w:pPr>
        <w:spacing w:after="120" w:line="360" w:lineRule="auto"/>
        <w:jc w:val="both"/>
        <w:rPr>
          <w:rFonts w:eastAsia="Times New Roman" w:cs="Arial"/>
        </w:rPr>
      </w:pPr>
      <w:r>
        <w:rPr>
          <w:noProof/>
        </w:rPr>
        <w:drawing>
          <wp:inline distT="0" distB="0" distL="0" distR="0" wp14:anchorId="6ACDED6D" wp14:editId="5EC83D27">
            <wp:extent cx="5400040" cy="2718435"/>
            <wp:effectExtent l="0" t="0" r="0" b="5715"/>
            <wp:docPr id="988344469" name="Imagem 98834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718435"/>
                    </a:xfrm>
                    <a:prstGeom prst="rect">
                      <a:avLst/>
                    </a:prstGeom>
                    <a:noFill/>
                    <a:ln>
                      <a:noFill/>
                    </a:ln>
                  </pic:spPr>
                </pic:pic>
              </a:graphicData>
            </a:graphic>
          </wp:inline>
        </w:drawing>
      </w:r>
    </w:p>
    <w:p w14:paraId="03F7ADDA" w14:textId="09D770F2" w:rsidR="00601A6F" w:rsidRPr="004B61D9" w:rsidRDefault="00BC3EE6" w:rsidP="004B61D9">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3E38BFB1" w14:textId="77777777" w:rsidR="00601A6F" w:rsidRDefault="00601A6F">
      <w:pPr>
        <w:rPr>
          <w:rFonts w:eastAsia="Arial" w:cs="Arial"/>
          <w:b/>
          <w:sz w:val="28"/>
        </w:rPr>
      </w:pPr>
      <w:r>
        <w:br w:type="page"/>
      </w:r>
    </w:p>
    <w:p w14:paraId="5B25F552" w14:textId="072F5767" w:rsidR="00271532" w:rsidRDefault="00271532" w:rsidP="001C0609">
      <w:pPr>
        <w:pStyle w:val="Ttulo1"/>
      </w:pPr>
      <w:bookmarkStart w:id="42" w:name="_Toc215257680"/>
      <w:r>
        <w:lastRenderedPageBreak/>
        <w:t>Apêndice B</w:t>
      </w:r>
      <w:bookmarkEnd w:id="42"/>
    </w:p>
    <w:p w14:paraId="65B35F3D" w14:textId="367775DC" w:rsidR="00271532" w:rsidRPr="005507A7" w:rsidRDefault="00271532" w:rsidP="005507A7">
      <w:pPr>
        <w:pStyle w:val="Ttulo2"/>
        <w:rPr>
          <w:rFonts w:ascii="Arial Rounded MT Bold" w:hAnsi="Arial Rounded MT Bold"/>
          <w:color w:val="auto"/>
        </w:rPr>
      </w:pPr>
      <w:bookmarkStart w:id="43" w:name="_Toc215257681"/>
      <w:r w:rsidRPr="0CC0F0A8">
        <w:rPr>
          <w:rFonts w:ascii="Arial Rounded MT Bold" w:hAnsi="Arial Rounded MT Bold"/>
          <w:color w:val="auto"/>
        </w:rPr>
        <w:t>Prototipagem de baixa definição (manual em papel sem pauta)</w:t>
      </w:r>
      <w:bookmarkEnd w:id="43"/>
    </w:p>
    <w:p w14:paraId="43C37554" w14:textId="77777777" w:rsidR="00BB1485" w:rsidRDefault="00BB1485" w:rsidP="00271532">
      <w:pPr>
        <w:rPr>
          <w:b/>
        </w:rPr>
      </w:pPr>
    </w:p>
    <w:p w14:paraId="76952A3B" w14:textId="16324539" w:rsidR="008F7C5B" w:rsidRPr="001C0609" w:rsidRDefault="00EC39B9" w:rsidP="00271532">
      <w:pPr>
        <w:rPr>
          <w:b/>
        </w:rPr>
      </w:pPr>
      <w:r w:rsidRPr="001C0609">
        <w:rPr>
          <w:b/>
        </w:rPr>
        <w:t>Figura 1-                                     Figura 2-                             Figura 3-</w:t>
      </w:r>
    </w:p>
    <w:tbl>
      <w:tblPr>
        <w:tblStyle w:val="Tabelacomgrade"/>
        <w:tblpPr w:leftFromText="141" w:rightFromText="141" w:vertAnchor="page" w:horzAnchor="margin" w:tblpXSpec="right" w:tblpY="37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2621"/>
        <w:gridCol w:w="2997"/>
      </w:tblGrid>
      <w:tr w:rsidR="00EC39B9" w14:paraId="6E4087A2" w14:textId="77777777" w:rsidTr="004B61D9">
        <w:trPr>
          <w:trHeight w:val="4549"/>
        </w:trPr>
        <w:tc>
          <w:tcPr>
            <w:tcW w:w="2886" w:type="dxa"/>
          </w:tcPr>
          <w:p w14:paraId="0E59AD10" w14:textId="2006FB52" w:rsidR="008F7C5B" w:rsidRDefault="008F7C5B" w:rsidP="008F7C5B">
            <w:pPr>
              <w:rPr>
                <w:b/>
                <w:noProof/>
              </w:rPr>
            </w:pPr>
            <w:r>
              <w:rPr>
                <w:b/>
                <w:noProof/>
              </w:rPr>
              <w:drawing>
                <wp:inline distT="0" distB="0" distL="0" distR="0" wp14:anchorId="46E44571" wp14:editId="72B8BC64">
                  <wp:extent cx="1841500" cy="3176654"/>
                  <wp:effectExtent l="0" t="0" r="635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1.png"/>
                          <pic:cNvPicPr/>
                        </pic:nvPicPr>
                        <pic:blipFill>
                          <a:blip r:embed="rId58">
                            <a:extLst>
                              <a:ext uri="{28A0092B-C50C-407E-A947-70E740481C1C}">
                                <a14:useLocalDpi xmlns:a14="http://schemas.microsoft.com/office/drawing/2010/main" val="0"/>
                              </a:ext>
                            </a:extLst>
                          </a:blip>
                          <a:stretch>
                            <a:fillRect/>
                          </a:stretch>
                        </pic:blipFill>
                        <pic:spPr>
                          <a:xfrm>
                            <a:off x="0" y="0"/>
                            <a:ext cx="1887951" cy="3256784"/>
                          </a:xfrm>
                          <a:prstGeom prst="rect">
                            <a:avLst/>
                          </a:prstGeom>
                        </pic:spPr>
                      </pic:pic>
                    </a:graphicData>
                  </a:graphic>
                </wp:inline>
              </w:drawing>
            </w:r>
          </w:p>
        </w:tc>
        <w:tc>
          <w:tcPr>
            <w:tcW w:w="2621" w:type="dxa"/>
          </w:tcPr>
          <w:p w14:paraId="2151016B" w14:textId="0B7326F5" w:rsidR="008F7C5B" w:rsidRDefault="008F7C5B" w:rsidP="008F7C5B">
            <w:pPr>
              <w:rPr>
                <w:b/>
                <w:noProof/>
              </w:rPr>
            </w:pPr>
            <w:r>
              <w:rPr>
                <w:b/>
                <w:noProof/>
              </w:rPr>
              <w:drawing>
                <wp:inline distT="0" distB="0" distL="0" distR="0" wp14:anchorId="5BAA2A9E" wp14:editId="308FACF0">
                  <wp:extent cx="1663700" cy="31648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78978" cy="3193903"/>
                          </a:xfrm>
                          <a:prstGeom prst="rect">
                            <a:avLst/>
                          </a:prstGeom>
                        </pic:spPr>
                      </pic:pic>
                    </a:graphicData>
                  </a:graphic>
                </wp:inline>
              </w:drawing>
            </w:r>
          </w:p>
        </w:tc>
        <w:tc>
          <w:tcPr>
            <w:tcW w:w="2997" w:type="dxa"/>
          </w:tcPr>
          <w:p w14:paraId="3BB01C75" w14:textId="2DFB6163" w:rsidR="008F7C5B" w:rsidRDefault="008F7C5B" w:rsidP="008F7C5B">
            <w:pPr>
              <w:rPr>
                <w:b/>
                <w:noProof/>
              </w:rPr>
            </w:pPr>
            <w:r>
              <w:rPr>
                <w:b/>
                <w:noProof/>
              </w:rPr>
              <w:drawing>
                <wp:inline distT="0" distB="0" distL="0" distR="0" wp14:anchorId="1FD3F01A" wp14:editId="1DBFB1B5">
                  <wp:extent cx="1914841" cy="3216910"/>
                  <wp:effectExtent l="0" t="0" r="9525"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3.png"/>
                          <pic:cNvPicPr/>
                        </pic:nvPicPr>
                        <pic:blipFill>
                          <a:blip r:embed="rId60">
                            <a:extLst>
                              <a:ext uri="{28A0092B-C50C-407E-A947-70E740481C1C}">
                                <a14:useLocalDpi xmlns:a14="http://schemas.microsoft.com/office/drawing/2010/main" val="0"/>
                              </a:ext>
                            </a:extLst>
                          </a:blip>
                          <a:stretch>
                            <a:fillRect/>
                          </a:stretch>
                        </pic:blipFill>
                        <pic:spPr>
                          <a:xfrm>
                            <a:off x="0" y="0"/>
                            <a:ext cx="2012458" cy="3380906"/>
                          </a:xfrm>
                          <a:prstGeom prst="rect">
                            <a:avLst/>
                          </a:prstGeom>
                        </pic:spPr>
                      </pic:pic>
                    </a:graphicData>
                  </a:graphic>
                </wp:inline>
              </w:drawing>
            </w:r>
          </w:p>
        </w:tc>
      </w:tr>
    </w:tbl>
    <w:p w14:paraId="02EF07B6" w14:textId="77777777" w:rsidR="004B61D9" w:rsidRPr="004B61D9" w:rsidRDefault="004B61D9" w:rsidP="004B61D9">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649E0DB0" w14:textId="77777777" w:rsidR="00A3223B" w:rsidRDefault="00A3223B" w:rsidP="00271532">
      <w:pPr>
        <w:rPr>
          <w:sz w:val="22"/>
          <w:szCs w:val="22"/>
        </w:rPr>
      </w:pPr>
    </w:p>
    <w:p w14:paraId="43CE174E" w14:textId="3E5BB58E" w:rsidR="00EC39B9" w:rsidRPr="001C0609" w:rsidRDefault="00EC39B9" w:rsidP="00271532">
      <w:pPr>
        <w:rPr>
          <w:b/>
        </w:rPr>
      </w:pPr>
      <w:r w:rsidRPr="001C0609">
        <w:rPr>
          <w:b/>
        </w:rPr>
        <w:t>Figura 4</w:t>
      </w:r>
      <w:r w:rsidR="001C0609">
        <w:rPr>
          <w:b/>
        </w:rPr>
        <w:t xml:space="preserve"> </w:t>
      </w:r>
      <w:r w:rsidRPr="001C0609">
        <w:rPr>
          <w:b/>
        </w:rPr>
        <w:t>-                                 Figura 5 -                                Figura 6 -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4"/>
        <w:gridCol w:w="2693"/>
        <w:gridCol w:w="2937"/>
      </w:tblGrid>
      <w:tr w:rsidR="00EC39B9" w14:paraId="7F8E124D" w14:textId="77777777" w:rsidTr="004B61D9">
        <w:trPr>
          <w:trHeight w:val="5183"/>
        </w:trPr>
        <w:tc>
          <w:tcPr>
            <w:tcW w:w="2874" w:type="dxa"/>
          </w:tcPr>
          <w:p w14:paraId="4E2E5535" w14:textId="2D5EB21D" w:rsidR="00EC39B9" w:rsidRDefault="00EC39B9" w:rsidP="00271532">
            <w:pPr>
              <w:rPr>
                <w:sz w:val="22"/>
                <w:szCs w:val="22"/>
              </w:rPr>
            </w:pPr>
            <w:r>
              <w:rPr>
                <w:b/>
                <w:noProof/>
              </w:rPr>
              <w:drawing>
                <wp:inline distT="0" distB="0" distL="0" distR="0" wp14:anchorId="6421AEBF" wp14:editId="4B2D909E">
                  <wp:extent cx="1828165" cy="3021950"/>
                  <wp:effectExtent l="0" t="0" r="63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85260" cy="3116327"/>
                          </a:xfrm>
                          <a:prstGeom prst="rect">
                            <a:avLst/>
                          </a:prstGeom>
                        </pic:spPr>
                      </pic:pic>
                    </a:graphicData>
                  </a:graphic>
                </wp:inline>
              </w:drawing>
            </w:r>
          </w:p>
        </w:tc>
        <w:tc>
          <w:tcPr>
            <w:tcW w:w="2693" w:type="dxa"/>
          </w:tcPr>
          <w:p w14:paraId="62879F5A" w14:textId="57F4F06A" w:rsidR="00EC39B9" w:rsidRDefault="00EC39B9" w:rsidP="00271532">
            <w:pPr>
              <w:rPr>
                <w:sz w:val="22"/>
                <w:szCs w:val="22"/>
              </w:rPr>
            </w:pPr>
            <w:r>
              <w:rPr>
                <w:b/>
                <w:noProof/>
              </w:rPr>
              <w:drawing>
                <wp:inline distT="0" distB="0" distL="0" distR="0" wp14:anchorId="6AB7E514" wp14:editId="4AB8B389">
                  <wp:extent cx="1704318" cy="2932430"/>
                  <wp:effectExtent l="0" t="0" r="0" b="127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5.png"/>
                          <pic:cNvPicPr/>
                        </pic:nvPicPr>
                        <pic:blipFill>
                          <a:blip r:embed="rId62">
                            <a:extLst>
                              <a:ext uri="{28A0092B-C50C-407E-A947-70E740481C1C}">
                                <a14:useLocalDpi xmlns:a14="http://schemas.microsoft.com/office/drawing/2010/main" val="0"/>
                              </a:ext>
                            </a:extLst>
                          </a:blip>
                          <a:stretch>
                            <a:fillRect/>
                          </a:stretch>
                        </pic:blipFill>
                        <pic:spPr>
                          <a:xfrm>
                            <a:off x="0" y="0"/>
                            <a:ext cx="1763574" cy="3034386"/>
                          </a:xfrm>
                          <a:prstGeom prst="rect">
                            <a:avLst/>
                          </a:prstGeom>
                        </pic:spPr>
                      </pic:pic>
                    </a:graphicData>
                  </a:graphic>
                </wp:inline>
              </w:drawing>
            </w:r>
          </w:p>
        </w:tc>
        <w:tc>
          <w:tcPr>
            <w:tcW w:w="2937" w:type="dxa"/>
          </w:tcPr>
          <w:p w14:paraId="07F93C61" w14:textId="4B460FE1" w:rsidR="00EC39B9" w:rsidRDefault="00EC39B9" w:rsidP="00271532">
            <w:pPr>
              <w:rPr>
                <w:sz w:val="22"/>
                <w:szCs w:val="22"/>
              </w:rPr>
            </w:pPr>
            <w:r w:rsidRPr="00080D54">
              <w:rPr>
                <w:rFonts w:eastAsia="Arial" w:cs="Arial"/>
                <w:noProof/>
                <w:color w:val="0462C1"/>
              </w:rPr>
              <w:drawing>
                <wp:inline distT="0" distB="0" distL="0" distR="0" wp14:anchorId="59DC1091" wp14:editId="180E6580">
                  <wp:extent cx="1872285" cy="2971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6.png"/>
                          <pic:cNvPicPr/>
                        </pic:nvPicPr>
                        <pic:blipFill>
                          <a:blip r:embed="rId63">
                            <a:extLst>
                              <a:ext uri="{28A0092B-C50C-407E-A947-70E740481C1C}">
                                <a14:useLocalDpi xmlns:a14="http://schemas.microsoft.com/office/drawing/2010/main" val="0"/>
                              </a:ext>
                            </a:extLst>
                          </a:blip>
                          <a:stretch>
                            <a:fillRect/>
                          </a:stretch>
                        </pic:blipFill>
                        <pic:spPr>
                          <a:xfrm>
                            <a:off x="0" y="0"/>
                            <a:ext cx="1890358" cy="3000486"/>
                          </a:xfrm>
                          <a:prstGeom prst="rect">
                            <a:avLst/>
                          </a:prstGeom>
                        </pic:spPr>
                      </pic:pic>
                    </a:graphicData>
                  </a:graphic>
                </wp:inline>
              </w:drawing>
            </w:r>
          </w:p>
        </w:tc>
      </w:tr>
    </w:tbl>
    <w:p w14:paraId="635C0604" w14:textId="77777777" w:rsidR="004B61D9" w:rsidRPr="004B61D9" w:rsidRDefault="004B61D9" w:rsidP="004B61D9">
      <w:pPr>
        <w:spacing w:after="120" w:line="360" w:lineRule="auto"/>
        <w:jc w:val="both"/>
        <w:rPr>
          <w:rFonts w:eastAsia="Times New Roman" w:cs="Arial"/>
        </w:rPr>
      </w:pPr>
      <w:r w:rsidRPr="000E3AB5">
        <w:rPr>
          <w:rFonts w:eastAsia="Times New Roman" w:cs="Arial"/>
          <w:b/>
          <w:bCs/>
        </w:rPr>
        <w:lastRenderedPageBreak/>
        <w:t xml:space="preserve">Fonte: </w:t>
      </w:r>
      <w:r w:rsidRPr="000E3AB5">
        <w:rPr>
          <w:rFonts w:eastAsia="Times New Roman" w:cs="Arial"/>
        </w:rPr>
        <w:t>Desenvolvido pela Equipe_03</w:t>
      </w:r>
    </w:p>
    <w:p w14:paraId="6805CD7D" w14:textId="10A7D1B0" w:rsidR="00EC39B9" w:rsidRPr="001C0609" w:rsidRDefault="00A3223B" w:rsidP="00271532">
      <w:pPr>
        <w:rPr>
          <w:b/>
        </w:rPr>
      </w:pPr>
      <w:r w:rsidRPr="001C0609">
        <w:rPr>
          <w:b/>
        </w:rPr>
        <w:t>Figura 7 -                            Figura 8 -                                 Figura 9 -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1"/>
        <w:gridCol w:w="2846"/>
        <w:gridCol w:w="2887"/>
      </w:tblGrid>
      <w:tr w:rsidR="00A3223B" w14:paraId="57D5510F" w14:textId="77777777" w:rsidTr="004B61D9">
        <w:trPr>
          <w:trHeight w:val="5076"/>
        </w:trPr>
        <w:tc>
          <w:tcPr>
            <w:tcW w:w="2771" w:type="dxa"/>
          </w:tcPr>
          <w:p w14:paraId="4D58CAF5" w14:textId="076B8B86" w:rsidR="004B7591" w:rsidRDefault="00A3223B" w:rsidP="00271532">
            <w:pPr>
              <w:rPr>
                <w:sz w:val="22"/>
                <w:szCs w:val="22"/>
              </w:rPr>
            </w:pPr>
            <w:r>
              <w:rPr>
                <w:b/>
                <w:noProof/>
              </w:rPr>
              <w:drawing>
                <wp:inline distT="0" distB="0" distL="0" distR="0" wp14:anchorId="52062A3C" wp14:editId="518F1CB5">
                  <wp:extent cx="1701800" cy="3207497"/>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7.png"/>
                          <pic:cNvPicPr/>
                        </pic:nvPicPr>
                        <pic:blipFill>
                          <a:blip r:embed="rId64">
                            <a:extLst>
                              <a:ext uri="{28A0092B-C50C-407E-A947-70E740481C1C}">
                                <a14:useLocalDpi xmlns:a14="http://schemas.microsoft.com/office/drawing/2010/main" val="0"/>
                              </a:ext>
                            </a:extLst>
                          </a:blip>
                          <a:stretch>
                            <a:fillRect/>
                          </a:stretch>
                        </pic:blipFill>
                        <pic:spPr>
                          <a:xfrm>
                            <a:off x="0" y="0"/>
                            <a:ext cx="1734999" cy="3270069"/>
                          </a:xfrm>
                          <a:prstGeom prst="rect">
                            <a:avLst/>
                          </a:prstGeom>
                        </pic:spPr>
                      </pic:pic>
                    </a:graphicData>
                  </a:graphic>
                </wp:inline>
              </w:drawing>
            </w:r>
          </w:p>
        </w:tc>
        <w:tc>
          <w:tcPr>
            <w:tcW w:w="2846" w:type="dxa"/>
          </w:tcPr>
          <w:p w14:paraId="626EEFB2" w14:textId="06FCE09E" w:rsidR="004B7591" w:rsidRDefault="00A3223B" w:rsidP="00271532">
            <w:pPr>
              <w:rPr>
                <w:sz w:val="22"/>
                <w:szCs w:val="22"/>
              </w:rPr>
            </w:pPr>
            <w:r>
              <w:rPr>
                <w:b/>
                <w:noProof/>
              </w:rPr>
              <w:drawing>
                <wp:inline distT="0" distB="0" distL="0" distR="0" wp14:anchorId="2E41C00D" wp14:editId="52F1403E">
                  <wp:extent cx="1746233" cy="2983230"/>
                  <wp:effectExtent l="0" t="0" r="6985"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8.png"/>
                          <pic:cNvPicPr/>
                        </pic:nvPicPr>
                        <pic:blipFill>
                          <a:blip r:embed="rId65">
                            <a:extLst>
                              <a:ext uri="{28A0092B-C50C-407E-A947-70E740481C1C}">
                                <a14:useLocalDpi xmlns:a14="http://schemas.microsoft.com/office/drawing/2010/main" val="0"/>
                              </a:ext>
                            </a:extLst>
                          </a:blip>
                          <a:stretch>
                            <a:fillRect/>
                          </a:stretch>
                        </pic:blipFill>
                        <pic:spPr>
                          <a:xfrm>
                            <a:off x="0" y="0"/>
                            <a:ext cx="1817344" cy="3104715"/>
                          </a:xfrm>
                          <a:prstGeom prst="rect">
                            <a:avLst/>
                          </a:prstGeom>
                        </pic:spPr>
                      </pic:pic>
                    </a:graphicData>
                  </a:graphic>
                </wp:inline>
              </w:drawing>
            </w:r>
          </w:p>
        </w:tc>
        <w:tc>
          <w:tcPr>
            <w:tcW w:w="2887" w:type="dxa"/>
          </w:tcPr>
          <w:p w14:paraId="54EE5F92" w14:textId="3518536F" w:rsidR="004B7591" w:rsidRDefault="00A3223B" w:rsidP="00271532">
            <w:pPr>
              <w:rPr>
                <w:sz w:val="22"/>
                <w:szCs w:val="22"/>
              </w:rPr>
            </w:pPr>
            <w:r>
              <w:rPr>
                <w:b/>
                <w:noProof/>
              </w:rPr>
              <w:drawing>
                <wp:inline distT="0" distB="0" distL="0" distR="0" wp14:anchorId="0145A0C5" wp14:editId="2E1FC3BA">
                  <wp:extent cx="1780539" cy="309181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9.png"/>
                          <pic:cNvPicPr/>
                        </pic:nvPicPr>
                        <pic:blipFill>
                          <a:blip r:embed="rId66">
                            <a:extLst>
                              <a:ext uri="{28A0092B-C50C-407E-A947-70E740481C1C}">
                                <a14:useLocalDpi xmlns:a14="http://schemas.microsoft.com/office/drawing/2010/main" val="0"/>
                              </a:ext>
                            </a:extLst>
                          </a:blip>
                          <a:stretch>
                            <a:fillRect/>
                          </a:stretch>
                        </pic:blipFill>
                        <pic:spPr>
                          <a:xfrm>
                            <a:off x="0" y="0"/>
                            <a:ext cx="1839697" cy="3194540"/>
                          </a:xfrm>
                          <a:prstGeom prst="rect">
                            <a:avLst/>
                          </a:prstGeom>
                        </pic:spPr>
                      </pic:pic>
                    </a:graphicData>
                  </a:graphic>
                </wp:inline>
              </w:drawing>
            </w:r>
          </w:p>
        </w:tc>
      </w:tr>
    </w:tbl>
    <w:p w14:paraId="5D132725" w14:textId="77777777" w:rsidR="004B61D9" w:rsidRPr="004B61D9" w:rsidRDefault="004B61D9" w:rsidP="004B61D9">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19948F9D" w14:textId="0D3E22BE" w:rsidR="004B7591" w:rsidRPr="001C0609" w:rsidRDefault="004B7591" w:rsidP="00271532">
      <w:pPr>
        <w:rPr>
          <w:b/>
        </w:rPr>
      </w:pPr>
      <w:r w:rsidRPr="001C0609">
        <w:rPr>
          <w:b/>
        </w:rPr>
        <w:t xml:space="preserve">Figura </w:t>
      </w:r>
      <w:r w:rsidR="00A3223B" w:rsidRPr="001C0609">
        <w:rPr>
          <w:b/>
        </w:rPr>
        <w:t>10</w:t>
      </w:r>
      <w:r w:rsidRPr="001C0609">
        <w:rPr>
          <w:b/>
        </w:rPr>
        <w:t xml:space="preserve"> -                                  Figura </w:t>
      </w:r>
      <w:r w:rsidR="00A3223B" w:rsidRPr="001C0609">
        <w:rPr>
          <w:b/>
        </w:rPr>
        <w:t>11</w:t>
      </w:r>
      <w:r w:rsidRPr="001C0609">
        <w:rPr>
          <w:b/>
        </w:rPr>
        <w:t xml:space="preserve"> -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6"/>
        <w:gridCol w:w="2984"/>
        <w:gridCol w:w="2484"/>
      </w:tblGrid>
      <w:tr w:rsidR="00A3223B" w14:paraId="183893FA" w14:textId="77777777" w:rsidTr="004B61D9">
        <w:trPr>
          <w:trHeight w:val="5301"/>
        </w:trPr>
        <w:tc>
          <w:tcPr>
            <w:tcW w:w="3036" w:type="dxa"/>
          </w:tcPr>
          <w:p w14:paraId="0087F1F6" w14:textId="3117C5A8" w:rsidR="004B7591" w:rsidRDefault="00A3223B" w:rsidP="00271532">
            <w:pPr>
              <w:rPr>
                <w:sz w:val="22"/>
                <w:szCs w:val="22"/>
              </w:rPr>
            </w:pPr>
            <w:r>
              <w:rPr>
                <w:b/>
                <w:noProof/>
              </w:rPr>
              <w:drawing>
                <wp:inline distT="0" distB="0" distL="0" distR="0" wp14:anchorId="78069E89" wp14:editId="5933C60B">
                  <wp:extent cx="1787304" cy="3136900"/>
                  <wp:effectExtent l="0" t="0" r="3810" b="63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10.png"/>
                          <pic:cNvPicPr/>
                        </pic:nvPicPr>
                        <pic:blipFill>
                          <a:blip r:embed="rId67">
                            <a:extLst>
                              <a:ext uri="{28A0092B-C50C-407E-A947-70E740481C1C}">
                                <a14:useLocalDpi xmlns:a14="http://schemas.microsoft.com/office/drawing/2010/main" val="0"/>
                              </a:ext>
                            </a:extLst>
                          </a:blip>
                          <a:stretch>
                            <a:fillRect/>
                          </a:stretch>
                        </pic:blipFill>
                        <pic:spPr>
                          <a:xfrm>
                            <a:off x="0" y="0"/>
                            <a:ext cx="1813558" cy="3182979"/>
                          </a:xfrm>
                          <a:prstGeom prst="rect">
                            <a:avLst/>
                          </a:prstGeom>
                        </pic:spPr>
                      </pic:pic>
                    </a:graphicData>
                  </a:graphic>
                </wp:inline>
              </w:drawing>
            </w:r>
          </w:p>
        </w:tc>
        <w:tc>
          <w:tcPr>
            <w:tcW w:w="2984" w:type="dxa"/>
          </w:tcPr>
          <w:p w14:paraId="7A5A17B2" w14:textId="1CF57840" w:rsidR="004B7591" w:rsidRDefault="00A3223B" w:rsidP="00271532">
            <w:pPr>
              <w:rPr>
                <w:sz w:val="22"/>
                <w:szCs w:val="22"/>
              </w:rPr>
            </w:pPr>
            <w:r>
              <w:rPr>
                <w:b/>
                <w:noProof/>
              </w:rPr>
              <w:drawing>
                <wp:inline distT="0" distB="0" distL="0" distR="0" wp14:anchorId="1012E3B4" wp14:editId="27589AFA">
                  <wp:extent cx="1758135" cy="2970777"/>
                  <wp:effectExtent l="0" t="0" r="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1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06388" cy="3052312"/>
                          </a:xfrm>
                          <a:prstGeom prst="rect">
                            <a:avLst/>
                          </a:prstGeom>
                        </pic:spPr>
                      </pic:pic>
                    </a:graphicData>
                  </a:graphic>
                </wp:inline>
              </w:drawing>
            </w:r>
          </w:p>
        </w:tc>
        <w:tc>
          <w:tcPr>
            <w:tcW w:w="2484" w:type="dxa"/>
          </w:tcPr>
          <w:p w14:paraId="6D4C03BE" w14:textId="77777777" w:rsidR="004B7591" w:rsidRDefault="004B7591" w:rsidP="00271532">
            <w:pPr>
              <w:rPr>
                <w:sz w:val="22"/>
                <w:szCs w:val="22"/>
              </w:rPr>
            </w:pPr>
          </w:p>
        </w:tc>
      </w:tr>
    </w:tbl>
    <w:p w14:paraId="720FE702" w14:textId="77777777" w:rsidR="004B61D9" w:rsidRPr="004B61D9" w:rsidRDefault="004B61D9" w:rsidP="004B61D9">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007DE023" w14:textId="77777777" w:rsidR="008A40A0" w:rsidRDefault="008A40A0">
      <w:pPr>
        <w:rPr>
          <w:sz w:val="20"/>
          <w:szCs w:val="20"/>
        </w:rPr>
      </w:pPr>
      <w:r>
        <w:rPr>
          <w:sz w:val="20"/>
          <w:szCs w:val="20"/>
        </w:rPr>
        <w:br w:type="page"/>
      </w:r>
    </w:p>
    <w:p w14:paraId="71C6EC81" w14:textId="303F1E65" w:rsidR="00DE3C6C" w:rsidRPr="008A40A0" w:rsidRDefault="00DE3C6C" w:rsidP="008A40A0">
      <w:pPr>
        <w:pStyle w:val="Ttulo2"/>
        <w:rPr>
          <w:rFonts w:ascii="Arial" w:hAnsi="Arial" w:cs="Arial"/>
          <w:b/>
          <w:color w:val="auto"/>
          <w:sz w:val="20"/>
          <w:szCs w:val="20"/>
        </w:rPr>
      </w:pPr>
      <w:bookmarkStart w:id="44" w:name="_Toc215257682"/>
      <w:r w:rsidRPr="008A40A0">
        <w:rPr>
          <w:rFonts w:ascii="Arial" w:hAnsi="Arial" w:cs="Arial"/>
          <w:b/>
          <w:color w:val="auto"/>
        </w:rPr>
        <w:lastRenderedPageBreak/>
        <w:t>Prototipagem - De média definição (</w:t>
      </w:r>
      <w:proofErr w:type="spellStart"/>
      <w:r w:rsidRPr="008A40A0">
        <w:rPr>
          <w:rFonts w:ascii="Arial" w:hAnsi="Arial" w:cs="Arial"/>
          <w:b/>
          <w:color w:val="auto"/>
        </w:rPr>
        <w:t>wireframe</w:t>
      </w:r>
      <w:proofErr w:type="spellEnd"/>
      <w:r w:rsidRPr="008A40A0">
        <w:rPr>
          <w:rFonts w:ascii="Arial" w:hAnsi="Arial" w:cs="Arial"/>
          <w:b/>
          <w:color w:val="auto"/>
        </w:rPr>
        <w:t xml:space="preserve"> – Usar o </w:t>
      </w:r>
      <w:proofErr w:type="spellStart"/>
      <w:r w:rsidRPr="008A40A0">
        <w:rPr>
          <w:rFonts w:ascii="Arial" w:hAnsi="Arial" w:cs="Arial"/>
          <w:b/>
          <w:color w:val="auto"/>
        </w:rPr>
        <w:t>Balsamiq</w:t>
      </w:r>
      <w:proofErr w:type="spellEnd"/>
      <w:r w:rsidRPr="008A40A0">
        <w:rPr>
          <w:rFonts w:ascii="Arial" w:hAnsi="Arial" w:cs="Arial"/>
          <w:b/>
          <w:color w:val="auto"/>
        </w:rPr>
        <w:t>)</w:t>
      </w:r>
      <w:bookmarkEnd w:id="44"/>
    </w:p>
    <w:p w14:paraId="324E809D" w14:textId="4473F60D" w:rsidR="00DE3C6C" w:rsidRPr="001C0609" w:rsidRDefault="00DE3C6C">
      <w:pPr>
        <w:spacing w:before="240" w:after="0" w:line="240" w:lineRule="auto"/>
        <w:rPr>
          <w:rFonts w:eastAsia="Arial" w:cs="Arial"/>
          <w:b/>
        </w:rPr>
      </w:pPr>
      <w:r w:rsidRPr="001C0609">
        <w:rPr>
          <w:rFonts w:eastAsia="Arial" w:cs="Arial"/>
          <w:b/>
        </w:rPr>
        <w:t xml:space="preserve">Figura 1 </w:t>
      </w:r>
      <w:r w:rsidR="008A40A0" w:rsidRPr="001C0609">
        <w:rPr>
          <w:rFonts w:eastAsia="Arial" w:cs="Arial"/>
          <w:b/>
        </w:rPr>
        <w:t>–</w:t>
      </w:r>
      <w:r w:rsidR="008A40A0" w:rsidRPr="001C0609">
        <w:rPr>
          <w:rFonts w:eastAsia="Arial" w:cs="Arial"/>
          <w:b/>
        </w:rPr>
        <w:tab/>
      </w:r>
      <w:r w:rsidR="008A40A0" w:rsidRPr="001C0609">
        <w:rPr>
          <w:rFonts w:eastAsia="Arial" w:cs="Arial"/>
          <w:b/>
        </w:rPr>
        <w:tab/>
      </w:r>
      <w:r w:rsidR="008A40A0" w:rsidRPr="001C0609">
        <w:rPr>
          <w:rFonts w:eastAsia="Arial" w:cs="Arial"/>
          <w:b/>
        </w:rPr>
        <w:tab/>
        <w:t>Figura 2 -</w:t>
      </w:r>
      <w:r w:rsidR="008A40A0" w:rsidRPr="001C0609">
        <w:rPr>
          <w:rFonts w:eastAsia="Arial" w:cs="Arial"/>
          <w:b/>
        </w:rPr>
        <w:tab/>
      </w:r>
      <w:r w:rsidR="008A40A0" w:rsidRPr="001C0609">
        <w:rPr>
          <w:rFonts w:eastAsia="Arial" w:cs="Arial"/>
          <w:b/>
        </w:rPr>
        <w:tab/>
      </w:r>
      <w:r w:rsidR="008A40A0" w:rsidRPr="001C0609">
        <w:rPr>
          <w:rFonts w:eastAsia="Arial" w:cs="Arial"/>
          <w:b/>
        </w:rPr>
        <w:tab/>
        <w:t>Figura 3 -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2933"/>
        <w:gridCol w:w="2878"/>
      </w:tblGrid>
      <w:tr w:rsidR="00204154" w14:paraId="5CFF6B90" w14:textId="77777777" w:rsidTr="004B61D9">
        <w:trPr>
          <w:trHeight w:val="5366"/>
        </w:trPr>
        <w:tc>
          <w:tcPr>
            <w:tcW w:w="2693" w:type="dxa"/>
          </w:tcPr>
          <w:p w14:paraId="66F3AB8F" w14:textId="4F468B96" w:rsidR="008A40A0" w:rsidRDefault="00204154">
            <w:pPr>
              <w:spacing w:before="240"/>
              <w:rPr>
                <w:rFonts w:eastAsia="Arial" w:cs="Arial"/>
                <w:b/>
              </w:rPr>
            </w:pPr>
            <w:r>
              <w:rPr>
                <w:rFonts w:eastAsia="Arial" w:cs="Arial"/>
                <w:b/>
                <w:noProof/>
              </w:rPr>
              <w:drawing>
                <wp:inline distT="0" distB="0" distL="0" distR="0" wp14:anchorId="6065D5E1" wp14:editId="68424F33">
                  <wp:extent cx="1701800" cy="339407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1.png"/>
                          <pic:cNvPicPr/>
                        </pic:nvPicPr>
                        <pic:blipFill>
                          <a:blip r:embed="rId69">
                            <a:extLst>
                              <a:ext uri="{28A0092B-C50C-407E-A947-70E740481C1C}">
                                <a14:useLocalDpi xmlns:a14="http://schemas.microsoft.com/office/drawing/2010/main" val="0"/>
                              </a:ext>
                            </a:extLst>
                          </a:blip>
                          <a:stretch>
                            <a:fillRect/>
                          </a:stretch>
                        </pic:blipFill>
                        <pic:spPr>
                          <a:xfrm>
                            <a:off x="0" y="0"/>
                            <a:ext cx="1741134" cy="3472523"/>
                          </a:xfrm>
                          <a:prstGeom prst="rect">
                            <a:avLst/>
                          </a:prstGeom>
                        </pic:spPr>
                      </pic:pic>
                    </a:graphicData>
                  </a:graphic>
                </wp:inline>
              </w:drawing>
            </w:r>
          </w:p>
        </w:tc>
        <w:tc>
          <w:tcPr>
            <w:tcW w:w="2933" w:type="dxa"/>
          </w:tcPr>
          <w:p w14:paraId="2D09788C" w14:textId="5681CB68" w:rsidR="008A40A0" w:rsidRDefault="00204154">
            <w:pPr>
              <w:spacing w:before="240"/>
              <w:rPr>
                <w:rFonts w:eastAsia="Arial" w:cs="Arial"/>
                <w:b/>
              </w:rPr>
            </w:pPr>
            <w:r>
              <w:rPr>
                <w:rFonts w:eastAsia="Arial" w:cs="Arial"/>
                <w:b/>
                <w:noProof/>
              </w:rPr>
              <w:drawing>
                <wp:inline distT="0" distB="0" distL="0" distR="0" wp14:anchorId="4C6533A4" wp14:editId="58451853">
                  <wp:extent cx="1866828" cy="3246120"/>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2.png"/>
                          <pic:cNvPicPr/>
                        </pic:nvPicPr>
                        <pic:blipFill>
                          <a:blip r:embed="rId70">
                            <a:extLst>
                              <a:ext uri="{28A0092B-C50C-407E-A947-70E740481C1C}">
                                <a14:useLocalDpi xmlns:a14="http://schemas.microsoft.com/office/drawing/2010/main" val="0"/>
                              </a:ext>
                            </a:extLst>
                          </a:blip>
                          <a:stretch>
                            <a:fillRect/>
                          </a:stretch>
                        </pic:blipFill>
                        <pic:spPr>
                          <a:xfrm>
                            <a:off x="0" y="0"/>
                            <a:ext cx="2033587" cy="3536088"/>
                          </a:xfrm>
                          <a:prstGeom prst="rect">
                            <a:avLst/>
                          </a:prstGeom>
                        </pic:spPr>
                      </pic:pic>
                    </a:graphicData>
                  </a:graphic>
                </wp:inline>
              </w:drawing>
            </w:r>
          </w:p>
        </w:tc>
        <w:tc>
          <w:tcPr>
            <w:tcW w:w="2878" w:type="dxa"/>
          </w:tcPr>
          <w:p w14:paraId="5F626667" w14:textId="323B5A9F" w:rsidR="008A40A0" w:rsidRDefault="00204154">
            <w:pPr>
              <w:spacing w:before="240"/>
              <w:rPr>
                <w:rFonts w:eastAsia="Arial" w:cs="Arial"/>
                <w:b/>
              </w:rPr>
            </w:pPr>
            <w:r>
              <w:rPr>
                <w:rFonts w:eastAsia="Arial" w:cs="Arial"/>
                <w:b/>
                <w:noProof/>
              </w:rPr>
              <w:drawing>
                <wp:inline distT="0" distB="0" distL="0" distR="0" wp14:anchorId="2A1040F5" wp14:editId="41732AE2">
                  <wp:extent cx="1825625" cy="3375660"/>
                  <wp:effectExtent l="0" t="0" r="317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3.png"/>
                          <pic:cNvPicPr/>
                        </pic:nvPicPr>
                        <pic:blipFill>
                          <a:blip r:embed="rId71">
                            <a:extLst>
                              <a:ext uri="{28A0092B-C50C-407E-A947-70E740481C1C}">
                                <a14:useLocalDpi xmlns:a14="http://schemas.microsoft.com/office/drawing/2010/main" val="0"/>
                              </a:ext>
                            </a:extLst>
                          </a:blip>
                          <a:stretch>
                            <a:fillRect/>
                          </a:stretch>
                        </pic:blipFill>
                        <pic:spPr>
                          <a:xfrm>
                            <a:off x="0" y="0"/>
                            <a:ext cx="1868331" cy="3454626"/>
                          </a:xfrm>
                          <a:prstGeom prst="rect">
                            <a:avLst/>
                          </a:prstGeom>
                        </pic:spPr>
                      </pic:pic>
                    </a:graphicData>
                  </a:graphic>
                </wp:inline>
              </w:drawing>
            </w:r>
          </w:p>
        </w:tc>
      </w:tr>
    </w:tbl>
    <w:p w14:paraId="162B6D4D" w14:textId="77777777" w:rsidR="004B61D9" w:rsidRPr="004B61D9" w:rsidRDefault="004B61D9" w:rsidP="004B61D9">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2B5E1069" w14:textId="7E1FF749" w:rsidR="008A40A0" w:rsidRPr="001C0609" w:rsidRDefault="008A40A0">
      <w:pPr>
        <w:spacing w:before="240" w:after="0" w:line="240" w:lineRule="auto"/>
        <w:rPr>
          <w:rFonts w:eastAsia="Arial" w:cs="Arial"/>
          <w:b/>
        </w:rPr>
      </w:pPr>
      <w:r w:rsidRPr="001C0609">
        <w:rPr>
          <w:rFonts w:eastAsia="Arial" w:cs="Arial"/>
          <w:b/>
        </w:rPr>
        <w:t>Figura 4 -</w:t>
      </w:r>
      <w:r w:rsidRPr="001C0609">
        <w:rPr>
          <w:rFonts w:eastAsia="Arial" w:cs="Arial"/>
          <w:b/>
        </w:rPr>
        <w:tab/>
      </w:r>
      <w:r w:rsidRPr="001C0609">
        <w:rPr>
          <w:rFonts w:eastAsia="Arial" w:cs="Arial"/>
          <w:b/>
        </w:rPr>
        <w:tab/>
      </w:r>
      <w:r w:rsidRPr="001C0609">
        <w:rPr>
          <w:rFonts w:eastAsia="Arial" w:cs="Arial"/>
          <w:b/>
        </w:rPr>
        <w:tab/>
        <w:t>Figura 5 -</w:t>
      </w:r>
      <w:r w:rsidRPr="001C0609">
        <w:rPr>
          <w:rFonts w:eastAsia="Arial" w:cs="Arial"/>
          <w:b/>
        </w:rPr>
        <w:tab/>
      </w:r>
      <w:r w:rsidRPr="001C0609">
        <w:rPr>
          <w:rFonts w:eastAsia="Arial" w:cs="Arial"/>
          <w:b/>
        </w:rPr>
        <w:tab/>
      </w:r>
      <w:r w:rsidRPr="001C0609">
        <w:rPr>
          <w:rFonts w:eastAsia="Arial" w:cs="Arial"/>
          <w:b/>
        </w:rPr>
        <w:tab/>
        <w:t>Figura 6 -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712"/>
        <w:gridCol w:w="2950"/>
      </w:tblGrid>
      <w:tr w:rsidR="00426285" w14:paraId="70BFBC6A" w14:textId="77777777" w:rsidTr="004B61D9">
        <w:trPr>
          <w:trHeight w:val="4892"/>
        </w:trPr>
        <w:tc>
          <w:tcPr>
            <w:tcW w:w="2842" w:type="dxa"/>
          </w:tcPr>
          <w:p w14:paraId="554EFA3C" w14:textId="3BB71402" w:rsidR="008A40A0" w:rsidRDefault="00426285">
            <w:pPr>
              <w:spacing w:before="240"/>
              <w:rPr>
                <w:rFonts w:eastAsia="Arial" w:cs="Arial"/>
                <w:sz w:val="20"/>
                <w:szCs w:val="20"/>
              </w:rPr>
            </w:pPr>
            <w:r>
              <w:rPr>
                <w:rFonts w:eastAsia="Arial" w:cs="Arial"/>
                <w:b/>
                <w:noProof/>
              </w:rPr>
              <w:drawing>
                <wp:inline distT="0" distB="0" distL="0" distR="0" wp14:anchorId="7987525C" wp14:editId="7BBC8E8B">
                  <wp:extent cx="1682750" cy="2945765"/>
                  <wp:effectExtent l="0" t="0" r="0" b="69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4.png"/>
                          <pic:cNvPicPr/>
                        </pic:nvPicPr>
                        <pic:blipFill>
                          <a:blip r:embed="rId72">
                            <a:extLst>
                              <a:ext uri="{28A0092B-C50C-407E-A947-70E740481C1C}">
                                <a14:useLocalDpi xmlns:a14="http://schemas.microsoft.com/office/drawing/2010/main" val="0"/>
                              </a:ext>
                            </a:extLst>
                          </a:blip>
                          <a:stretch>
                            <a:fillRect/>
                          </a:stretch>
                        </pic:blipFill>
                        <pic:spPr>
                          <a:xfrm>
                            <a:off x="0" y="0"/>
                            <a:ext cx="1727707" cy="3024466"/>
                          </a:xfrm>
                          <a:prstGeom prst="rect">
                            <a:avLst/>
                          </a:prstGeom>
                        </pic:spPr>
                      </pic:pic>
                    </a:graphicData>
                  </a:graphic>
                </wp:inline>
              </w:drawing>
            </w:r>
          </w:p>
        </w:tc>
        <w:tc>
          <w:tcPr>
            <w:tcW w:w="2712" w:type="dxa"/>
          </w:tcPr>
          <w:p w14:paraId="51E2A9EF" w14:textId="30DA270D" w:rsidR="008A40A0" w:rsidRDefault="00426285">
            <w:pPr>
              <w:spacing w:before="240"/>
              <w:rPr>
                <w:rFonts w:eastAsia="Arial" w:cs="Arial"/>
                <w:sz w:val="20"/>
                <w:szCs w:val="20"/>
              </w:rPr>
            </w:pPr>
            <w:r>
              <w:rPr>
                <w:rFonts w:eastAsia="Arial" w:cs="Arial"/>
                <w:b/>
                <w:noProof/>
              </w:rPr>
              <w:drawing>
                <wp:inline distT="0" distB="0" distL="0" distR="0" wp14:anchorId="3C18E8BA" wp14:editId="4965EE21">
                  <wp:extent cx="1594963" cy="2757556"/>
                  <wp:effectExtent l="0" t="0" r="5715" b="508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5.png"/>
                          <pic:cNvPicPr/>
                        </pic:nvPicPr>
                        <pic:blipFill>
                          <a:blip r:embed="rId73">
                            <a:extLst>
                              <a:ext uri="{28A0092B-C50C-407E-A947-70E740481C1C}">
                                <a14:useLocalDpi xmlns:a14="http://schemas.microsoft.com/office/drawing/2010/main" val="0"/>
                              </a:ext>
                            </a:extLst>
                          </a:blip>
                          <a:stretch>
                            <a:fillRect/>
                          </a:stretch>
                        </pic:blipFill>
                        <pic:spPr>
                          <a:xfrm>
                            <a:off x="0" y="0"/>
                            <a:ext cx="1647718" cy="2848765"/>
                          </a:xfrm>
                          <a:prstGeom prst="rect">
                            <a:avLst/>
                          </a:prstGeom>
                        </pic:spPr>
                      </pic:pic>
                    </a:graphicData>
                  </a:graphic>
                </wp:inline>
              </w:drawing>
            </w:r>
          </w:p>
        </w:tc>
        <w:tc>
          <w:tcPr>
            <w:tcW w:w="2950" w:type="dxa"/>
          </w:tcPr>
          <w:p w14:paraId="7F9E235E" w14:textId="397DD868" w:rsidR="008A40A0" w:rsidRDefault="00426285">
            <w:pPr>
              <w:spacing w:before="240"/>
              <w:rPr>
                <w:rFonts w:eastAsia="Arial" w:cs="Arial"/>
                <w:sz w:val="20"/>
                <w:szCs w:val="20"/>
              </w:rPr>
            </w:pPr>
            <w:r>
              <w:rPr>
                <w:rFonts w:eastAsia="Arial" w:cs="Arial"/>
                <w:b/>
                <w:noProof/>
              </w:rPr>
              <w:drawing>
                <wp:inline distT="0" distB="0" distL="0" distR="0" wp14:anchorId="2BE3D0C5" wp14:editId="0304A992">
                  <wp:extent cx="1751814" cy="2890971"/>
                  <wp:effectExtent l="0" t="0" r="127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6.png"/>
                          <pic:cNvPicPr/>
                        </pic:nvPicPr>
                        <pic:blipFill>
                          <a:blip r:embed="rId74">
                            <a:extLst>
                              <a:ext uri="{28A0092B-C50C-407E-A947-70E740481C1C}">
                                <a14:useLocalDpi xmlns:a14="http://schemas.microsoft.com/office/drawing/2010/main" val="0"/>
                              </a:ext>
                            </a:extLst>
                          </a:blip>
                          <a:stretch>
                            <a:fillRect/>
                          </a:stretch>
                        </pic:blipFill>
                        <pic:spPr>
                          <a:xfrm>
                            <a:off x="0" y="0"/>
                            <a:ext cx="1811423" cy="2989343"/>
                          </a:xfrm>
                          <a:prstGeom prst="rect">
                            <a:avLst/>
                          </a:prstGeom>
                        </pic:spPr>
                      </pic:pic>
                    </a:graphicData>
                  </a:graphic>
                </wp:inline>
              </w:drawing>
            </w:r>
          </w:p>
        </w:tc>
      </w:tr>
    </w:tbl>
    <w:p w14:paraId="20239B58" w14:textId="77777777" w:rsidR="004B61D9" w:rsidRPr="004B61D9" w:rsidRDefault="004B61D9" w:rsidP="004B61D9">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66CF8DE8" w14:textId="68ACCC62" w:rsidR="00D45BD3" w:rsidRPr="001B0162" w:rsidRDefault="008A40A0" w:rsidP="00204154">
      <w:pPr>
        <w:rPr>
          <w:rFonts w:eastAsia="Arial" w:cs="Arial"/>
          <w:b/>
        </w:rPr>
      </w:pPr>
      <w:r>
        <w:rPr>
          <w:rFonts w:eastAsia="Arial" w:cs="Arial"/>
          <w:sz w:val="20"/>
          <w:szCs w:val="20"/>
        </w:rPr>
        <w:br w:type="page"/>
      </w:r>
      <w:r w:rsidRPr="001B0162">
        <w:rPr>
          <w:rFonts w:eastAsia="Arial" w:cs="Arial"/>
          <w:b/>
        </w:rPr>
        <w:lastRenderedPageBreak/>
        <w:t>Figura 7 -</w:t>
      </w:r>
      <w:r w:rsidR="00204154" w:rsidRPr="001B0162">
        <w:rPr>
          <w:rFonts w:eastAsia="Arial" w:cs="Arial"/>
          <w:b/>
        </w:rPr>
        <w:tab/>
      </w:r>
      <w:r w:rsidR="00204154" w:rsidRPr="001B0162">
        <w:rPr>
          <w:rFonts w:eastAsia="Arial" w:cs="Arial"/>
          <w:b/>
        </w:rPr>
        <w:tab/>
      </w:r>
      <w:r w:rsidR="00204154" w:rsidRPr="001B0162">
        <w:rPr>
          <w:rFonts w:eastAsia="Arial" w:cs="Arial"/>
          <w:b/>
        </w:rPr>
        <w:tab/>
        <w:t>Figura 8 -</w:t>
      </w:r>
      <w:r w:rsidR="00204154" w:rsidRPr="001B0162">
        <w:rPr>
          <w:rFonts w:eastAsia="Arial" w:cs="Arial"/>
          <w:b/>
        </w:rPr>
        <w:tab/>
      </w:r>
      <w:r w:rsidR="00204154" w:rsidRPr="001B0162">
        <w:rPr>
          <w:rFonts w:eastAsia="Arial" w:cs="Arial"/>
          <w:b/>
        </w:rPr>
        <w:tab/>
      </w:r>
      <w:r w:rsidR="00204154" w:rsidRPr="001B0162">
        <w:rPr>
          <w:rFonts w:eastAsia="Arial" w:cs="Arial"/>
          <w:b/>
        </w:rPr>
        <w:tab/>
        <w:t>Figura 9 -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4"/>
        <w:gridCol w:w="2885"/>
        <w:gridCol w:w="2855"/>
      </w:tblGrid>
      <w:tr w:rsidR="00426285" w14:paraId="3F561D12" w14:textId="77777777" w:rsidTr="004B61D9">
        <w:trPr>
          <w:trHeight w:val="5144"/>
        </w:trPr>
        <w:tc>
          <w:tcPr>
            <w:tcW w:w="2764" w:type="dxa"/>
          </w:tcPr>
          <w:p w14:paraId="7B973BBD" w14:textId="00B9CED9" w:rsidR="008A40A0" w:rsidRDefault="00426285">
            <w:pPr>
              <w:spacing w:before="240"/>
              <w:rPr>
                <w:rFonts w:eastAsia="Arial" w:cs="Arial"/>
                <w:sz w:val="20"/>
                <w:szCs w:val="20"/>
              </w:rPr>
            </w:pPr>
            <w:r>
              <w:rPr>
                <w:rFonts w:eastAsia="Arial" w:cs="Arial"/>
                <w:b/>
                <w:noProof/>
              </w:rPr>
              <w:drawing>
                <wp:inline distT="0" distB="0" distL="0" distR="0" wp14:anchorId="73411067" wp14:editId="083578B1">
                  <wp:extent cx="1610306" cy="2987675"/>
                  <wp:effectExtent l="0" t="0" r="9525" b="31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7.png"/>
                          <pic:cNvPicPr/>
                        </pic:nvPicPr>
                        <pic:blipFill>
                          <a:blip r:embed="rId75">
                            <a:extLst>
                              <a:ext uri="{28A0092B-C50C-407E-A947-70E740481C1C}">
                                <a14:useLocalDpi xmlns:a14="http://schemas.microsoft.com/office/drawing/2010/main" val="0"/>
                              </a:ext>
                            </a:extLst>
                          </a:blip>
                          <a:stretch>
                            <a:fillRect/>
                          </a:stretch>
                        </pic:blipFill>
                        <pic:spPr>
                          <a:xfrm>
                            <a:off x="0" y="0"/>
                            <a:ext cx="1649242" cy="3059915"/>
                          </a:xfrm>
                          <a:prstGeom prst="rect">
                            <a:avLst/>
                          </a:prstGeom>
                        </pic:spPr>
                      </pic:pic>
                    </a:graphicData>
                  </a:graphic>
                </wp:inline>
              </w:drawing>
            </w:r>
          </w:p>
        </w:tc>
        <w:tc>
          <w:tcPr>
            <w:tcW w:w="2885" w:type="dxa"/>
          </w:tcPr>
          <w:p w14:paraId="73DBC562" w14:textId="4E429DFB" w:rsidR="008A40A0" w:rsidRDefault="00426285">
            <w:pPr>
              <w:spacing w:before="240"/>
              <w:rPr>
                <w:rFonts w:eastAsia="Arial" w:cs="Arial"/>
                <w:sz w:val="20"/>
                <w:szCs w:val="20"/>
              </w:rPr>
            </w:pPr>
            <w:r>
              <w:rPr>
                <w:rFonts w:eastAsia="Arial" w:cs="Arial"/>
                <w:b/>
                <w:noProof/>
              </w:rPr>
              <w:drawing>
                <wp:inline distT="0" distB="0" distL="0" distR="0" wp14:anchorId="6CB38A23" wp14:editId="530FFBDB">
                  <wp:extent cx="1695841" cy="30194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8.png"/>
                          <pic:cNvPicPr/>
                        </pic:nvPicPr>
                        <pic:blipFill>
                          <a:blip r:embed="rId76">
                            <a:extLst>
                              <a:ext uri="{28A0092B-C50C-407E-A947-70E740481C1C}">
                                <a14:useLocalDpi xmlns:a14="http://schemas.microsoft.com/office/drawing/2010/main" val="0"/>
                              </a:ext>
                            </a:extLst>
                          </a:blip>
                          <a:stretch>
                            <a:fillRect/>
                          </a:stretch>
                        </pic:blipFill>
                        <pic:spPr>
                          <a:xfrm>
                            <a:off x="0" y="0"/>
                            <a:ext cx="1734772" cy="3088741"/>
                          </a:xfrm>
                          <a:prstGeom prst="rect">
                            <a:avLst/>
                          </a:prstGeom>
                        </pic:spPr>
                      </pic:pic>
                    </a:graphicData>
                  </a:graphic>
                </wp:inline>
              </w:drawing>
            </w:r>
          </w:p>
        </w:tc>
        <w:tc>
          <w:tcPr>
            <w:tcW w:w="2855" w:type="dxa"/>
          </w:tcPr>
          <w:p w14:paraId="51302707" w14:textId="1E6A05B7" w:rsidR="008A40A0" w:rsidRDefault="00426285">
            <w:pPr>
              <w:spacing w:before="240"/>
              <w:rPr>
                <w:rFonts w:eastAsia="Arial" w:cs="Arial"/>
                <w:sz w:val="20"/>
                <w:szCs w:val="20"/>
              </w:rPr>
            </w:pPr>
            <w:r>
              <w:rPr>
                <w:rFonts w:eastAsia="Arial" w:cs="Arial"/>
                <w:b/>
                <w:noProof/>
              </w:rPr>
              <w:drawing>
                <wp:inline distT="0" distB="0" distL="0" distR="0" wp14:anchorId="6469FD9E" wp14:editId="44AA0E41">
                  <wp:extent cx="1674934" cy="2927350"/>
                  <wp:effectExtent l="0" t="0" r="1905" b="63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9.png"/>
                          <pic:cNvPicPr/>
                        </pic:nvPicPr>
                        <pic:blipFill>
                          <a:blip r:embed="rId77">
                            <a:extLst>
                              <a:ext uri="{28A0092B-C50C-407E-A947-70E740481C1C}">
                                <a14:useLocalDpi xmlns:a14="http://schemas.microsoft.com/office/drawing/2010/main" val="0"/>
                              </a:ext>
                            </a:extLst>
                          </a:blip>
                          <a:stretch>
                            <a:fillRect/>
                          </a:stretch>
                        </pic:blipFill>
                        <pic:spPr>
                          <a:xfrm>
                            <a:off x="0" y="0"/>
                            <a:ext cx="1740360" cy="3041698"/>
                          </a:xfrm>
                          <a:prstGeom prst="rect">
                            <a:avLst/>
                          </a:prstGeom>
                        </pic:spPr>
                      </pic:pic>
                    </a:graphicData>
                  </a:graphic>
                </wp:inline>
              </w:drawing>
            </w:r>
          </w:p>
        </w:tc>
      </w:tr>
    </w:tbl>
    <w:p w14:paraId="214C966C" w14:textId="77777777" w:rsidR="004B61D9" w:rsidRPr="004B61D9" w:rsidRDefault="004B61D9" w:rsidP="004B61D9">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6DB0E341" w14:textId="5E2994FE" w:rsidR="00204154" w:rsidRPr="001B0162" w:rsidRDefault="00204154">
      <w:pPr>
        <w:spacing w:before="240" w:after="0" w:line="240" w:lineRule="auto"/>
        <w:rPr>
          <w:rFonts w:eastAsia="Arial" w:cs="Arial"/>
          <w:b/>
        </w:rPr>
      </w:pPr>
      <w:r w:rsidRPr="001B0162">
        <w:rPr>
          <w:rFonts w:eastAsia="Arial" w:cs="Arial"/>
          <w:b/>
        </w:rPr>
        <w:t>Figura 10 -</w:t>
      </w:r>
      <w:r w:rsidRPr="001B0162">
        <w:rPr>
          <w:rFonts w:eastAsia="Arial" w:cs="Arial"/>
          <w:b/>
        </w:rPr>
        <w:tab/>
      </w:r>
      <w:r w:rsidRPr="001B0162">
        <w:rPr>
          <w:rFonts w:eastAsia="Arial" w:cs="Arial"/>
          <w:b/>
        </w:rPr>
        <w:tab/>
      </w:r>
      <w:r w:rsidRPr="001B0162">
        <w:rPr>
          <w:rFonts w:eastAsia="Arial" w:cs="Arial"/>
          <w:b/>
        </w:rPr>
        <w:tab/>
        <w:t>Figura 11-</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3007"/>
        <w:gridCol w:w="2641"/>
      </w:tblGrid>
      <w:tr w:rsidR="00426285" w14:paraId="76AE0DFA" w14:textId="77777777" w:rsidTr="004B61D9">
        <w:trPr>
          <w:trHeight w:val="4821"/>
        </w:trPr>
        <w:tc>
          <w:tcPr>
            <w:tcW w:w="2856" w:type="dxa"/>
          </w:tcPr>
          <w:p w14:paraId="184129FD" w14:textId="6BD170D5" w:rsidR="00204154" w:rsidRDefault="00426285">
            <w:pPr>
              <w:spacing w:before="240"/>
              <w:rPr>
                <w:rFonts w:eastAsia="Arial" w:cs="Arial"/>
                <w:sz w:val="20"/>
                <w:szCs w:val="20"/>
              </w:rPr>
            </w:pPr>
            <w:r>
              <w:rPr>
                <w:rFonts w:eastAsia="Arial" w:cs="Arial"/>
                <w:b/>
                <w:noProof/>
              </w:rPr>
              <w:drawing>
                <wp:inline distT="0" distB="0" distL="0" distR="0" wp14:anchorId="5CE27AFC" wp14:editId="5940ABF6">
                  <wp:extent cx="1676400" cy="2834810"/>
                  <wp:effectExtent l="0" t="0" r="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10.png"/>
                          <pic:cNvPicPr/>
                        </pic:nvPicPr>
                        <pic:blipFill>
                          <a:blip r:embed="rId78">
                            <a:extLst>
                              <a:ext uri="{28A0092B-C50C-407E-A947-70E740481C1C}">
                                <a14:useLocalDpi xmlns:a14="http://schemas.microsoft.com/office/drawing/2010/main" val="0"/>
                              </a:ext>
                            </a:extLst>
                          </a:blip>
                          <a:stretch>
                            <a:fillRect/>
                          </a:stretch>
                        </pic:blipFill>
                        <pic:spPr>
                          <a:xfrm>
                            <a:off x="0" y="0"/>
                            <a:ext cx="1721700" cy="2911414"/>
                          </a:xfrm>
                          <a:prstGeom prst="rect">
                            <a:avLst/>
                          </a:prstGeom>
                        </pic:spPr>
                      </pic:pic>
                    </a:graphicData>
                  </a:graphic>
                </wp:inline>
              </w:drawing>
            </w:r>
          </w:p>
        </w:tc>
        <w:tc>
          <w:tcPr>
            <w:tcW w:w="3007" w:type="dxa"/>
          </w:tcPr>
          <w:p w14:paraId="16F4A049" w14:textId="2851BB16" w:rsidR="00204154" w:rsidRDefault="00426285">
            <w:pPr>
              <w:spacing w:before="240"/>
              <w:rPr>
                <w:rFonts w:eastAsia="Arial" w:cs="Arial"/>
                <w:sz w:val="20"/>
                <w:szCs w:val="20"/>
              </w:rPr>
            </w:pPr>
            <w:r>
              <w:rPr>
                <w:rFonts w:eastAsia="Arial" w:cs="Arial"/>
                <w:b/>
                <w:noProof/>
              </w:rPr>
              <w:drawing>
                <wp:inline distT="0" distB="0" distL="0" distR="0" wp14:anchorId="62830252" wp14:editId="6034CC25">
                  <wp:extent cx="1772791" cy="2654686"/>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11.png"/>
                          <pic:cNvPicPr/>
                        </pic:nvPicPr>
                        <pic:blipFill>
                          <a:blip r:embed="rId79">
                            <a:extLst>
                              <a:ext uri="{28A0092B-C50C-407E-A947-70E740481C1C}">
                                <a14:useLocalDpi xmlns:a14="http://schemas.microsoft.com/office/drawing/2010/main" val="0"/>
                              </a:ext>
                            </a:extLst>
                          </a:blip>
                          <a:stretch>
                            <a:fillRect/>
                          </a:stretch>
                        </pic:blipFill>
                        <pic:spPr>
                          <a:xfrm>
                            <a:off x="0" y="0"/>
                            <a:ext cx="1807124" cy="2706098"/>
                          </a:xfrm>
                          <a:prstGeom prst="rect">
                            <a:avLst/>
                          </a:prstGeom>
                        </pic:spPr>
                      </pic:pic>
                    </a:graphicData>
                  </a:graphic>
                </wp:inline>
              </w:drawing>
            </w:r>
          </w:p>
        </w:tc>
        <w:tc>
          <w:tcPr>
            <w:tcW w:w="2641" w:type="dxa"/>
          </w:tcPr>
          <w:p w14:paraId="41B5CE09" w14:textId="77777777" w:rsidR="00204154" w:rsidRDefault="00204154">
            <w:pPr>
              <w:spacing w:before="240"/>
              <w:rPr>
                <w:rFonts w:eastAsia="Arial" w:cs="Arial"/>
                <w:sz w:val="20"/>
                <w:szCs w:val="20"/>
              </w:rPr>
            </w:pPr>
          </w:p>
        </w:tc>
      </w:tr>
    </w:tbl>
    <w:p w14:paraId="309544DC" w14:textId="77777777" w:rsidR="004B61D9" w:rsidRPr="004B61D9" w:rsidRDefault="004B61D9" w:rsidP="004B61D9">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58A68D35" w14:textId="77777777" w:rsidR="00426285" w:rsidRDefault="00426285">
      <w:pPr>
        <w:rPr>
          <w:rFonts w:eastAsia="Arial" w:cs="Arial"/>
          <w:sz w:val="20"/>
          <w:szCs w:val="20"/>
        </w:rPr>
      </w:pPr>
      <w:r>
        <w:rPr>
          <w:rFonts w:eastAsia="Arial" w:cs="Arial"/>
          <w:sz w:val="20"/>
          <w:szCs w:val="20"/>
        </w:rPr>
        <w:br w:type="page"/>
      </w:r>
    </w:p>
    <w:p w14:paraId="46F14FC5" w14:textId="45FEBD07" w:rsidR="00D45BD3" w:rsidRPr="00426285" w:rsidRDefault="00D26077" w:rsidP="00426285">
      <w:pPr>
        <w:pStyle w:val="Ttulo2"/>
        <w:rPr>
          <w:rFonts w:ascii="Arial" w:eastAsia="Arial" w:hAnsi="Arial" w:cs="Arial"/>
          <w:b/>
          <w:color w:val="auto"/>
          <w:sz w:val="20"/>
          <w:szCs w:val="20"/>
        </w:rPr>
      </w:pPr>
      <w:bookmarkStart w:id="45" w:name="_Toc215257683"/>
      <w:r w:rsidRPr="00426285">
        <w:rPr>
          <w:rFonts w:ascii="Arial" w:hAnsi="Arial" w:cs="Arial"/>
          <w:b/>
          <w:color w:val="auto"/>
        </w:rPr>
        <w:lastRenderedPageBreak/>
        <w:t xml:space="preserve">Prototipagem - De alta definição (Interativo – Usar o </w:t>
      </w:r>
      <w:proofErr w:type="spellStart"/>
      <w:r w:rsidRPr="00426285">
        <w:rPr>
          <w:rFonts w:ascii="Arial" w:hAnsi="Arial" w:cs="Arial"/>
          <w:b/>
          <w:color w:val="auto"/>
        </w:rPr>
        <w:t>Figma</w:t>
      </w:r>
      <w:proofErr w:type="spellEnd"/>
      <w:r w:rsidRPr="00426285">
        <w:rPr>
          <w:rFonts w:ascii="Arial" w:hAnsi="Arial" w:cs="Arial"/>
          <w:b/>
          <w:color w:val="auto"/>
        </w:rPr>
        <w:t>)</w:t>
      </w:r>
      <w:bookmarkEnd w:id="45"/>
    </w:p>
    <w:p w14:paraId="5311FEFD" w14:textId="6DA0397F" w:rsidR="001F6C84" w:rsidRDefault="001B0162">
      <w:pPr>
        <w:spacing w:before="240" w:after="0" w:line="240" w:lineRule="auto"/>
        <w:rPr>
          <w:rFonts w:eastAsia="Arial" w:cs="Arial"/>
          <w:b/>
        </w:rPr>
      </w:pPr>
      <w:r>
        <w:rPr>
          <w:rFonts w:eastAsia="Arial" w:cs="Arial"/>
          <w:b/>
        </w:rPr>
        <w:t xml:space="preserve"> </w:t>
      </w:r>
      <w:r w:rsidR="001F6C84">
        <w:rPr>
          <w:rFonts w:eastAsia="Arial" w:cs="Arial"/>
          <w:b/>
        </w:rPr>
        <w:t xml:space="preserve">Figura 1 </w:t>
      </w:r>
      <w:r w:rsidR="00D45BD3">
        <w:rPr>
          <w:rFonts w:eastAsia="Arial" w:cs="Arial"/>
          <w:b/>
        </w:rPr>
        <w:t>-</w:t>
      </w:r>
      <w:r w:rsidR="004550F7">
        <w:rPr>
          <w:rFonts w:eastAsia="Arial" w:cs="Arial"/>
          <w:b/>
        </w:rPr>
        <w:tab/>
      </w:r>
      <w:r w:rsidR="004550F7">
        <w:rPr>
          <w:rFonts w:eastAsia="Arial" w:cs="Arial"/>
          <w:b/>
        </w:rPr>
        <w:tab/>
      </w:r>
      <w:r w:rsidR="004550F7">
        <w:rPr>
          <w:rFonts w:eastAsia="Arial" w:cs="Arial"/>
          <w:b/>
        </w:rPr>
        <w:tab/>
      </w:r>
      <w:r>
        <w:rPr>
          <w:rFonts w:eastAsia="Arial" w:cs="Arial"/>
          <w:b/>
        </w:rPr>
        <w:t xml:space="preserve"> </w:t>
      </w:r>
      <w:r w:rsidR="004550F7">
        <w:rPr>
          <w:rFonts w:eastAsia="Arial" w:cs="Arial"/>
          <w:b/>
        </w:rPr>
        <w:t>Figura 2 -</w:t>
      </w:r>
      <w:r w:rsidR="004550F7">
        <w:rPr>
          <w:rFonts w:eastAsia="Arial" w:cs="Arial"/>
          <w:b/>
        </w:rPr>
        <w:tab/>
      </w:r>
      <w:r w:rsidR="004550F7">
        <w:rPr>
          <w:rFonts w:eastAsia="Arial" w:cs="Arial"/>
          <w:b/>
        </w:rPr>
        <w:tab/>
      </w:r>
      <w:r>
        <w:rPr>
          <w:rFonts w:eastAsia="Arial" w:cs="Arial"/>
          <w:b/>
        </w:rPr>
        <w:t xml:space="preserve">       </w:t>
      </w:r>
      <w:r w:rsidR="004550F7">
        <w:rPr>
          <w:rFonts w:eastAsia="Arial" w:cs="Arial"/>
          <w:b/>
        </w:rPr>
        <w:t>Figura 3 -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2"/>
        <w:gridCol w:w="2799"/>
        <w:gridCol w:w="2983"/>
      </w:tblGrid>
      <w:tr w:rsidR="001B0162" w14:paraId="2EBF47F9" w14:textId="77777777" w:rsidTr="004B61D9">
        <w:trPr>
          <w:trHeight w:val="5507"/>
        </w:trPr>
        <w:tc>
          <w:tcPr>
            <w:tcW w:w="2722" w:type="dxa"/>
          </w:tcPr>
          <w:p w14:paraId="32AB03D7" w14:textId="0B3DA71F" w:rsidR="004550F7" w:rsidRDefault="003053B6" w:rsidP="00BB4992">
            <w:r>
              <w:rPr>
                <w:noProof/>
              </w:rPr>
              <w:drawing>
                <wp:inline distT="0" distB="0" distL="0" distR="0" wp14:anchorId="57410C5A" wp14:editId="73445D99">
                  <wp:extent cx="1625600" cy="3517900"/>
                  <wp:effectExtent l="0" t="0" r="0"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7).png"/>
                          <pic:cNvPicPr/>
                        </pic:nvPicPr>
                        <pic:blipFill>
                          <a:blip r:embed="rId80">
                            <a:extLst>
                              <a:ext uri="{28A0092B-C50C-407E-A947-70E740481C1C}">
                                <a14:useLocalDpi xmlns:a14="http://schemas.microsoft.com/office/drawing/2010/main" val="0"/>
                              </a:ext>
                            </a:extLst>
                          </a:blip>
                          <a:stretch>
                            <a:fillRect/>
                          </a:stretch>
                        </pic:blipFill>
                        <pic:spPr>
                          <a:xfrm>
                            <a:off x="0" y="0"/>
                            <a:ext cx="1662914" cy="3598650"/>
                          </a:xfrm>
                          <a:prstGeom prst="rect">
                            <a:avLst/>
                          </a:prstGeom>
                        </pic:spPr>
                      </pic:pic>
                    </a:graphicData>
                  </a:graphic>
                </wp:inline>
              </w:drawing>
            </w:r>
          </w:p>
        </w:tc>
        <w:tc>
          <w:tcPr>
            <w:tcW w:w="2799" w:type="dxa"/>
          </w:tcPr>
          <w:p w14:paraId="65BF1E9A" w14:textId="017DE6DD" w:rsidR="004550F7" w:rsidRDefault="001B0162" w:rsidP="00BB4992">
            <w:r>
              <w:rPr>
                <w:noProof/>
              </w:rPr>
              <w:drawing>
                <wp:inline distT="0" distB="0" distL="0" distR="0" wp14:anchorId="560E6DEC" wp14:editId="2330F2F3">
                  <wp:extent cx="1669415" cy="3499757"/>
                  <wp:effectExtent l="0" t="0" r="6985" b="571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Tela (28).png"/>
                          <pic:cNvPicPr/>
                        </pic:nvPicPr>
                        <pic:blipFill>
                          <a:blip r:embed="rId81">
                            <a:extLst>
                              <a:ext uri="{28A0092B-C50C-407E-A947-70E740481C1C}">
                                <a14:useLocalDpi xmlns:a14="http://schemas.microsoft.com/office/drawing/2010/main" val="0"/>
                              </a:ext>
                            </a:extLst>
                          </a:blip>
                          <a:stretch>
                            <a:fillRect/>
                          </a:stretch>
                        </pic:blipFill>
                        <pic:spPr>
                          <a:xfrm>
                            <a:off x="0" y="0"/>
                            <a:ext cx="1726386" cy="3619190"/>
                          </a:xfrm>
                          <a:prstGeom prst="rect">
                            <a:avLst/>
                          </a:prstGeom>
                        </pic:spPr>
                      </pic:pic>
                    </a:graphicData>
                  </a:graphic>
                </wp:inline>
              </w:drawing>
            </w:r>
          </w:p>
        </w:tc>
        <w:tc>
          <w:tcPr>
            <w:tcW w:w="2983" w:type="dxa"/>
          </w:tcPr>
          <w:p w14:paraId="7005EF6E" w14:textId="516FD479" w:rsidR="004550F7" w:rsidRDefault="001B0162" w:rsidP="00BB4992">
            <w:r>
              <w:rPr>
                <w:noProof/>
              </w:rPr>
              <w:drawing>
                <wp:inline distT="0" distB="0" distL="0" distR="0" wp14:anchorId="4A37118E" wp14:editId="77B9B077">
                  <wp:extent cx="1795780" cy="353241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Tela (29).png"/>
                          <pic:cNvPicPr/>
                        </pic:nvPicPr>
                        <pic:blipFill>
                          <a:blip r:embed="rId82">
                            <a:extLst>
                              <a:ext uri="{28A0092B-C50C-407E-A947-70E740481C1C}">
                                <a14:useLocalDpi xmlns:a14="http://schemas.microsoft.com/office/drawing/2010/main" val="0"/>
                              </a:ext>
                            </a:extLst>
                          </a:blip>
                          <a:stretch>
                            <a:fillRect/>
                          </a:stretch>
                        </pic:blipFill>
                        <pic:spPr>
                          <a:xfrm>
                            <a:off x="0" y="0"/>
                            <a:ext cx="1833092" cy="3605809"/>
                          </a:xfrm>
                          <a:prstGeom prst="rect">
                            <a:avLst/>
                          </a:prstGeom>
                        </pic:spPr>
                      </pic:pic>
                    </a:graphicData>
                  </a:graphic>
                </wp:inline>
              </w:drawing>
            </w:r>
          </w:p>
        </w:tc>
      </w:tr>
    </w:tbl>
    <w:p w14:paraId="26F89C2D" w14:textId="77777777" w:rsidR="004B61D9" w:rsidRPr="004B61D9" w:rsidRDefault="004B61D9" w:rsidP="004B61D9">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1C3BEDEE" w14:textId="5DC0F502" w:rsidR="004550F7" w:rsidRPr="001B0162" w:rsidRDefault="004550F7" w:rsidP="00BB4992">
      <w:pPr>
        <w:rPr>
          <w:b/>
        </w:rPr>
      </w:pPr>
      <w:r w:rsidRPr="001B0162">
        <w:rPr>
          <w:b/>
        </w:rPr>
        <w:t>Figura 4 -</w:t>
      </w:r>
      <w:r w:rsidRPr="001B0162">
        <w:rPr>
          <w:b/>
        </w:rPr>
        <w:tab/>
      </w:r>
      <w:r w:rsidRPr="001B0162">
        <w:rPr>
          <w:b/>
        </w:rPr>
        <w:tab/>
      </w:r>
      <w:r w:rsidRPr="001B0162">
        <w:rPr>
          <w:b/>
        </w:rPr>
        <w:tab/>
        <w:t>Figura 5 -</w:t>
      </w:r>
      <w:r w:rsidRPr="001B0162">
        <w:rPr>
          <w:b/>
        </w:rPr>
        <w:tab/>
      </w:r>
      <w:r w:rsidRPr="001B0162">
        <w:rPr>
          <w:b/>
        </w:rPr>
        <w:tab/>
      </w:r>
      <w:r w:rsidRPr="001B0162">
        <w:rPr>
          <w:b/>
        </w:rPr>
        <w:tab/>
        <w:t>Figura 6 -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012A7D" w14:paraId="53715C13" w14:textId="77777777" w:rsidTr="00012A7D">
        <w:trPr>
          <w:trHeight w:val="5548"/>
        </w:trPr>
        <w:tc>
          <w:tcPr>
            <w:tcW w:w="2831" w:type="dxa"/>
          </w:tcPr>
          <w:p w14:paraId="23C94E56" w14:textId="09ABCCAD" w:rsidR="004550F7" w:rsidRDefault="00012A7D" w:rsidP="00BB4992">
            <w:r>
              <w:rPr>
                <w:noProof/>
              </w:rPr>
              <w:drawing>
                <wp:inline distT="0" distB="0" distL="0" distR="0" wp14:anchorId="1ED7BF66" wp14:editId="7EA72A26">
                  <wp:extent cx="1573856" cy="3575051"/>
                  <wp:effectExtent l="0" t="0" r="7620" b="63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30).png"/>
                          <pic:cNvPicPr/>
                        </pic:nvPicPr>
                        <pic:blipFill>
                          <a:blip r:embed="rId83">
                            <a:extLst>
                              <a:ext uri="{28A0092B-C50C-407E-A947-70E740481C1C}">
                                <a14:useLocalDpi xmlns:a14="http://schemas.microsoft.com/office/drawing/2010/main" val="0"/>
                              </a:ext>
                            </a:extLst>
                          </a:blip>
                          <a:stretch>
                            <a:fillRect/>
                          </a:stretch>
                        </pic:blipFill>
                        <pic:spPr>
                          <a:xfrm>
                            <a:off x="0" y="0"/>
                            <a:ext cx="1615244" cy="3669064"/>
                          </a:xfrm>
                          <a:prstGeom prst="rect">
                            <a:avLst/>
                          </a:prstGeom>
                        </pic:spPr>
                      </pic:pic>
                    </a:graphicData>
                  </a:graphic>
                </wp:inline>
              </w:drawing>
            </w:r>
          </w:p>
        </w:tc>
        <w:tc>
          <w:tcPr>
            <w:tcW w:w="2831" w:type="dxa"/>
          </w:tcPr>
          <w:p w14:paraId="7CCF0D29" w14:textId="5418D553" w:rsidR="004550F7" w:rsidRDefault="00012A7D" w:rsidP="00BB4992">
            <w:r>
              <w:rPr>
                <w:noProof/>
              </w:rPr>
              <w:drawing>
                <wp:inline distT="0" distB="0" distL="0" distR="0" wp14:anchorId="57BCA9F1" wp14:editId="2A849BCA">
                  <wp:extent cx="1593511" cy="3577590"/>
                  <wp:effectExtent l="0" t="0" r="6985"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31).png"/>
                          <pic:cNvPicPr/>
                        </pic:nvPicPr>
                        <pic:blipFill>
                          <a:blip r:embed="rId84">
                            <a:extLst>
                              <a:ext uri="{28A0092B-C50C-407E-A947-70E740481C1C}">
                                <a14:useLocalDpi xmlns:a14="http://schemas.microsoft.com/office/drawing/2010/main" val="0"/>
                              </a:ext>
                            </a:extLst>
                          </a:blip>
                          <a:stretch>
                            <a:fillRect/>
                          </a:stretch>
                        </pic:blipFill>
                        <pic:spPr>
                          <a:xfrm>
                            <a:off x="0" y="0"/>
                            <a:ext cx="1669066" cy="3747219"/>
                          </a:xfrm>
                          <a:prstGeom prst="rect">
                            <a:avLst/>
                          </a:prstGeom>
                        </pic:spPr>
                      </pic:pic>
                    </a:graphicData>
                  </a:graphic>
                </wp:inline>
              </w:drawing>
            </w:r>
          </w:p>
        </w:tc>
        <w:tc>
          <w:tcPr>
            <w:tcW w:w="2832" w:type="dxa"/>
          </w:tcPr>
          <w:p w14:paraId="2E38C885" w14:textId="4CFA9CFC" w:rsidR="004550F7" w:rsidRDefault="00012A7D" w:rsidP="00BB4992">
            <w:r>
              <w:rPr>
                <w:noProof/>
              </w:rPr>
              <w:drawing>
                <wp:inline distT="0" distB="0" distL="0" distR="0" wp14:anchorId="45654198" wp14:editId="1C5A6601">
                  <wp:extent cx="1555750" cy="3581357"/>
                  <wp:effectExtent l="0" t="0" r="6350" b="63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Tela (32).png"/>
                          <pic:cNvPicPr/>
                        </pic:nvPicPr>
                        <pic:blipFill>
                          <a:blip r:embed="rId85">
                            <a:extLst>
                              <a:ext uri="{28A0092B-C50C-407E-A947-70E740481C1C}">
                                <a14:useLocalDpi xmlns:a14="http://schemas.microsoft.com/office/drawing/2010/main" val="0"/>
                              </a:ext>
                            </a:extLst>
                          </a:blip>
                          <a:stretch>
                            <a:fillRect/>
                          </a:stretch>
                        </pic:blipFill>
                        <pic:spPr>
                          <a:xfrm>
                            <a:off x="0" y="0"/>
                            <a:ext cx="1594099" cy="3669638"/>
                          </a:xfrm>
                          <a:prstGeom prst="rect">
                            <a:avLst/>
                          </a:prstGeom>
                        </pic:spPr>
                      </pic:pic>
                    </a:graphicData>
                  </a:graphic>
                </wp:inline>
              </w:drawing>
            </w:r>
          </w:p>
        </w:tc>
      </w:tr>
    </w:tbl>
    <w:p w14:paraId="742E2993" w14:textId="63D5166A" w:rsidR="004550F7" w:rsidRPr="004B61D9" w:rsidRDefault="004B61D9" w:rsidP="004B61D9">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r w:rsidR="004550F7">
        <w:br w:type="page"/>
      </w:r>
    </w:p>
    <w:p w14:paraId="6B60B13C" w14:textId="29A91621" w:rsidR="004550F7" w:rsidRPr="001B0162" w:rsidRDefault="004550F7" w:rsidP="00BB4992">
      <w:pPr>
        <w:rPr>
          <w:b/>
        </w:rPr>
      </w:pPr>
      <w:r w:rsidRPr="001B0162">
        <w:rPr>
          <w:b/>
        </w:rPr>
        <w:lastRenderedPageBreak/>
        <w:t>Figura 7 -</w:t>
      </w:r>
      <w:r w:rsidRPr="001B0162">
        <w:rPr>
          <w:b/>
        </w:rPr>
        <w:tab/>
      </w:r>
      <w:r w:rsidRPr="001B0162">
        <w:rPr>
          <w:b/>
        </w:rPr>
        <w:tab/>
      </w:r>
      <w:r w:rsidRPr="001B0162">
        <w:rPr>
          <w:b/>
        </w:rPr>
        <w:tab/>
        <w:t>Figura 8 -</w:t>
      </w:r>
      <w:r w:rsidRPr="001B0162">
        <w:rPr>
          <w:b/>
        </w:rPr>
        <w:tab/>
      </w:r>
      <w:r w:rsidRPr="001B0162">
        <w:rPr>
          <w:b/>
        </w:rPr>
        <w:tab/>
      </w:r>
      <w:r w:rsidRPr="001B0162">
        <w:rPr>
          <w:b/>
        </w:rPr>
        <w:tab/>
        <w:t>Figura 9 -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012A7D" w14:paraId="1DF09566" w14:textId="77777777" w:rsidTr="00012A7D">
        <w:trPr>
          <w:trHeight w:val="5601"/>
        </w:trPr>
        <w:tc>
          <w:tcPr>
            <w:tcW w:w="2831" w:type="dxa"/>
          </w:tcPr>
          <w:p w14:paraId="36862CCA" w14:textId="466BF793" w:rsidR="004550F7" w:rsidRDefault="00012A7D" w:rsidP="00BB4992">
            <w:r>
              <w:rPr>
                <w:noProof/>
              </w:rPr>
              <w:drawing>
                <wp:inline distT="0" distB="0" distL="0" distR="0" wp14:anchorId="370597AC" wp14:editId="261F5C70">
                  <wp:extent cx="1643598" cy="3651251"/>
                  <wp:effectExtent l="0" t="0" r="0" b="63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Tela (33).png"/>
                          <pic:cNvPicPr/>
                        </pic:nvPicPr>
                        <pic:blipFill>
                          <a:blip r:embed="rId86">
                            <a:extLst>
                              <a:ext uri="{28A0092B-C50C-407E-A947-70E740481C1C}">
                                <a14:useLocalDpi xmlns:a14="http://schemas.microsoft.com/office/drawing/2010/main" val="0"/>
                              </a:ext>
                            </a:extLst>
                          </a:blip>
                          <a:stretch>
                            <a:fillRect/>
                          </a:stretch>
                        </pic:blipFill>
                        <pic:spPr>
                          <a:xfrm>
                            <a:off x="0" y="0"/>
                            <a:ext cx="1732750" cy="3849302"/>
                          </a:xfrm>
                          <a:prstGeom prst="rect">
                            <a:avLst/>
                          </a:prstGeom>
                        </pic:spPr>
                      </pic:pic>
                    </a:graphicData>
                  </a:graphic>
                </wp:inline>
              </w:drawing>
            </w:r>
          </w:p>
        </w:tc>
        <w:tc>
          <w:tcPr>
            <w:tcW w:w="2831" w:type="dxa"/>
          </w:tcPr>
          <w:p w14:paraId="54711F7E" w14:textId="0FF896B5" w:rsidR="004550F7" w:rsidRDefault="00012A7D" w:rsidP="00BB4992">
            <w:r>
              <w:rPr>
                <w:noProof/>
              </w:rPr>
              <w:drawing>
                <wp:inline distT="0" distB="0" distL="0" distR="0" wp14:anchorId="4EBA57D3" wp14:editId="5A745280">
                  <wp:extent cx="1627379" cy="364172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Tela (34).png"/>
                          <pic:cNvPicPr/>
                        </pic:nvPicPr>
                        <pic:blipFill>
                          <a:blip r:embed="rId87">
                            <a:extLst>
                              <a:ext uri="{28A0092B-C50C-407E-A947-70E740481C1C}">
                                <a14:useLocalDpi xmlns:a14="http://schemas.microsoft.com/office/drawing/2010/main" val="0"/>
                              </a:ext>
                            </a:extLst>
                          </a:blip>
                          <a:stretch>
                            <a:fillRect/>
                          </a:stretch>
                        </pic:blipFill>
                        <pic:spPr>
                          <a:xfrm>
                            <a:off x="0" y="0"/>
                            <a:ext cx="1666936" cy="3730246"/>
                          </a:xfrm>
                          <a:prstGeom prst="rect">
                            <a:avLst/>
                          </a:prstGeom>
                        </pic:spPr>
                      </pic:pic>
                    </a:graphicData>
                  </a:graphic>
                </wp:inline>
              </w:drawing>
            </w:r>
          </w:p>
        </w:tc>
        <w:tc>
          <w:tcPr>
            <w:tcW w:w="2832" w:type="dxa"/>
          </w:tcPr>
          <w:p w14:paraId="12D20403" w14:textId="4ADC6480" w:rsidR="004550F7" w:rsidRDefault="00012A7D" w:rsidP="00BB4992">
            <w:r>
              <w:rPr>
                <w:noProof/>
              </w:rPr>
              <w:drawing>
                <wp:inline distT="0" distB="0" distL="0" distR="0" wp14:anchorId="04086988" wp14:editId="1DF0ECDC">
                  <wp:extent cx="1655455" cy="3692526"/>
                  <wp:effectExtent l="0" t="0" r="1905" b="31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Tela (35).png"/>
                          <pic:cNvPicPr/>
                        </pic:nvPicPr>
                        <pic:blipFill>
                          <a:blip r:embed="rId88">
                            <a:extLst>
                              <a:ext uri="{28A0092B-C50C-407E-A947-70E740481C1C}">
                                <a14:useLocalDpi xmlns:a14="http://schemas.microsoft.com/office/drawing/2010/main" val="0"/>
                              </a:ext>
                            </a:extLst>
                          </a:blip>
                          <a:stretch>
                            <a:fillRect/>
                          </a:stretch>
                        </pic:blipFill>
                        <pic:spPr>
                          <a:xfrm>
                            <a:off x="0" y="0"/>
                            <a:ext cx="1719336" cy="3835015"/>
                          </a:xfrm>
                          <a:prstGeom prst="rect">
                            <a:avLst/>
                          </a:prstGeom>
                        </pic:spPr>
                      </pic:pic>
                    </a:graphicData>
                  </a:graphic>
                </wp:inline>
              </w:drawing>
            </w:r>
          </w:p>
        </w:tc>
      </w:tr>
    </w:tbl>
    <w:p w14:paraId="62978BD8" w14:textId="77777777" w:rsidR="004B61D9" w:rsidRPr="004B61D9" w:rsidRDefault="004B61D9" w:rsidP="004B61D9">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p w14:paraId="7270E22E" w14:textId="46069F54" w:rsidR="004550F7" w:rsidRPr="001B0162" w:rsidRDefault="004550F7" w:rsidP="00BB4992">
      <w:pPr>
        <w:rPr>
          <w:b/>
        </w:rPr>
      </w:pPr>
      <w:r w:rsidRPr="001B0162">
        <w:rPr>
          <w:b/>
        </w:rPr>
        <w:t>Figura 10 -</w:t>
      </w:r>
      <w:r w:rsidRPr="001B0162">
        <w:rPr>
          <w:b/>
        </w:rPr>
        <w:tab/>
      </w:r>
      <w:r w:rsidRPr="001B0162">
        <w:rPr>
          <w:b/>
        </w:rPr>
        <w:tab/>
      </w:r>
      <w:r w:rsidRPr="001B0162">
        <w:rPr>
          <w:b/>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921"/>
        <w:gridCol w:w="2727"/>
      </w:tblGrid>
      <w:tr w:rsidR="001B0162" w14:paraId="7F5771BB" w14:textId="77777777" w:rsidTr="004B61D9">
        <w:trPr>
          <w:trHeight w:val="5978"/>
        </w:trPr>
        <w:tc>
          <w:tcPr>
            <w:tcW w:w="2856" w:type="dxa"/>
          </w:tcPr>
          <w:p w14:paraId="01E4A4B9" w14:textId="39EFDDE5" w:rsidR="004550F7" w:rsidRDefault="00012A7D" w:rsidP="00BB4992">
            <w:r>
              <w:rPr>
                <w:noProof/>
              </w:rPr>
              <w:drawing>
                <wp:inline distT="0" distB="0" distL="0" distR="0" wp14:anchorId="42207049" wp14:editId="1C28C789">
                  <wp:extent cx="1670484" cy="3775075"/>
                  <wp:effectExtent l="0" t="0" r="635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Tela (36).png"/>
                          <pic:cNvPicPr/>
                        </pic:nvPicPr>
                        <pic:blipFill>
                          <a:blip r:embed="rId89">
                            <a:extLst>
                              <a:ext uri="{28A0092B-C50C-407E-A947-70E740481C1C}">
                                <a14:useLocalDpi xmlns:a14="http://schemas.microsoft.com/office/drawing/2010/main" val="0"/>
                              </a:ext>
                            </a:extLst>
                          </a:blip>
                          <a:stretch>
                            <a:fillRect/>
                          </a:stretch>
                        </pic:blipFill>
                        <pic:spPr>
                          <a:xfrm>
                            <a:off x="0" y="0"/>
                            <a:ext cx="1724129" cy="3896306"/>
                          </a:xfrm>
                          <a:prstGeom prst="rect">
                            <a:avLst/>
                          </a:prstGeom>
                        </pic:spPr>
                      </pic:pic>
                    </a:graphicData>
                  </a:graphic>
                </wp:inline>
              </w:drawing>
            </w:r>
          </w:p>
        </w:tc>
        <w:tc>
          <w:tcPr>
            <w:tcW w:w="2921" w:type="dxa"/>
          </w:tcPr>
          <w:p w14:paraId="3B90010F" w14:textId="19AABC4D" w:rsidR="004550F7" w:rsidRDefault="004550F7" w:rsidP="00BB4992"/>
        </w:tc>
        <w:tc>
          <w:tcPr>
            <w:tcW w:w="2727" w:type="dxa"/>
          </w:tcPr>
          <w:p w14:paraId="1E856A9B" w14:textId="0F5DEEFE" w:rsidR="004550F7" w:rsidRDefault="004550F7" w:rsidP="00BB4992"/>
        </w:tc>
      </w:tr>
    </w:tbl>
    <w:p w14:paraId="2CE4871B" w14:textId="79F71ECB" w:rsidR="004550F7" w:rsidRPr="004B61D9" w:rsidRDefault="004B61D9" w:rsidP="004B61D9">
      <w:pPr>
        <w:spacing w:after="120" w:line="360" w:lineRule="auto"/>
        <w:jc w:val="both"/>
        <w:rPr>
          <w:rFonts w:eastAsia="Times New Roman" w:cs="Arial"/>
        </w:rPr>
      </w:pPr>
      <w:r w:rsidRPr="000E3AB5">
        <w:rPr>
          <w:rFonts w:eastAsia="Times New Roman" w:cs="Arial"/>
          <w:b/>
          <w:bCs/>
        </w:rPr>
        <w:t xml:space="preserve">Fonte: </w:t>
      </w:r>
      <w:r w:rsidRPr="000E3AB5">
        <w:rPr>
          <w:rFonts w:eastAsia="Times New Roman" w:cs="Arial"/>
        </w:rPr>
        <w:t>Desenvolvido pela Equipe_03</w:t>
      </w:r>
    </w:p>
    <w:sectPr w:rsidR="004550F7" w:rsidRPr="004B61D9" w:rsidSect="00254910">
      <w:footerReference w:type="default" r:id="rId90"/>
      <w:pgSz w:w="11906" w:h="16838"/>
      <w:pgMar w:top="1701" w:right="1134" w:bottom="1134" w:left="1701" w:header="709" w:footer="709" w:gutter="567"/>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D9340" w14:textId="77777777" w:rsidR="00567D95" w:rsidRDefault="00567D95" w:rsidP="00420DC5">
      <w:pPr>
        <w:spacing w:after="0" w:line="240" w:lineRule="auto"/>
      </w:pPr>
      <w:r>
        <w:separator/>
      </w:r>
    </w:p>
  </w:endnote>
  <w:endnote w:type="continuationSeparator" w:id="0">
    <w:p w14:paraId="36D673AE" w14:textId="77777777" w:rsidR="00567D95" w:rsidRDefault="00567D95" w:rsidP="00420DC5">
      <w:pPr>
        <w:spacing w:after="0" w:line="240" w:lineRule="auto"/>
      </w:pPr>
      <w:r>
        <w:continuationSeparator/>
      </w:r>
    </w:p>
  </w:endnote>
  <w:endnote w:type="continuationNotice" w:id="1">
    <w:p w14:paraId="6DBF275C" w14:textId="77777777" w:rsidR="00567D95" w:rsidRDefault="00567D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altName w:val="Cambria"/>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Noto Sans">
    <w:altName w:val="Mangal"/>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985BA" w14:textId="75AF183D" w:rsidR="00954C80" w:rsidRDefault="00954C80" w:rsidP="002E21FC">
    <w:pPr>
      <w:pStyle w:val="Rodap"/>
    </w:pPr>
  </w:p>
  <w:p w14:paraId="368425BF" w14:textId="77777777" w:rsidR="00954C80" w:rsidRDefault="00954C8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6A0" w:firstRow="1" w:lastRow="0" w:firstColumn="1" w:lastColumn="0" w:noHBand="1" w:noVBand="1"/>
    </w:tblPr>
    <w:tblGrid>
      <w:gridCol w:w="2834"/>
      <w:gridCol w:w="2835"/>
      <w:gridCol w:w="2835"/>
    </w:tblGrid>
    <w:tr w:rsidR="746780B3" w14:paraId="729BC153" w14:textId="77777777" w:rsidTr="746780B3">
      <w:trPr>
        <w:trHeight w:val="300"/>
      </w:trPr>
      <w:tc>
        <w:tcPr>
          <w:tcW w:w="3020" w:type="dxa"/>
        </w:tcPr>
        <w:p w14:paraId="3ACA09B9" w14:textId="31466FDF" w:rsidR="746780B3" w:rsidRDefault="746780B3" w:rsidP="746780B3">
          <w:pPr>
            <w:pStyle w:val="Cabealho"/>
            <w:ind w:left="-115"/>
          </w:pPr>
        </w:p>
      </w:tc>
      <w:tc>
        <w:tcPr>
          <w:tcW w:w="3020" w:type="dxa"/>
        </w:tcPr>
        <w:p w14:paraId="5501195B" w14:textId="1DFCF2B8" w:rsidR="746780B3" w:rsidRDefault="746780B3" w:rsidP="746780B3">
          <w:pPr>
            <w:pStyle w:val="Cabealho"/>
            <w:jc w:val="center"/>
          </w:pPr>
        </w:p>
      </w:tc>
      <w:tc>
        <w:tcPr>
          <w:tcW w:w="3020" w:type="dxa"/>
        </w:tcPr>
        <w:p w14:paraId="6CD20617" w14:textId="42F68450" w:rsidR="746780B3" w:rsidRDefault="746780B3" w:rsidP="746780B3">
          <w:pPr>
            <w:pStyle w:val="Cabealho"/>
            <w:ind w:right="-115"/>
            <w:jc w:val="right"/>
          </w:pPr>
        </w:p>
      </w:tc>
    </w:tr>
  </w:tbl>
  <w:p w14:paraId="5698EF4E" w14:textId="034D264D" w:rsidR="746780B3" w:rsidRDefault="746780B3" w:rsidP="746780B3">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EEFA" w14:textId="77777777" w:rsidR="002E21FC" w:rsidRDefault="002E21FC">
    <w:pPr>
      <w:pStyle w:val="Rodap"/>
      <w:jc w:val="right"/>
    </w:pPr>
    <w:r>
      <w:fldChar w:fldCharType="begin"/>
    </w:r>
    <w:r>
      <w:instrText>PAGE   \* MERGEFORMAT</w:instrText>
    </w:r>
    <w:r>
      <w:fldChar w:fldCharType="separate"/>
    </w:r>
    <w:r>
      <w:t>1</w:t>
    </w:r>
    <w:r>
      <w:fldChar w:fldCharType="end"/>
    </w:r>
  </w:p>
  <w:p w14:paraId="3D90C3AA" w14:textId="77777777" w:rsidR="002E21FC" w:rsidRDefault="002E21F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21EF9" w14:textId="77777777" w:rsidR="00567D95" w:rsidRDefault="00567D95" w:rsidP="00420DC5">
      <w:pPr>
        <w:spacing w:after="0" w:line="240" w:lineRule="auto"/>
      </w:pPr>
      <w:r>
        <w:separator/>
      </w:r>
    </w:p>
  </w:footnote>
  <w:footnote w:type="continuationSeparator" w:id="0">
    <w:p w14:paraId="29270FA1" w14:textId="77777777" w:rsidR="00567D95" w:rsidRDefault="00567D95" w:rsidP="00420DC5">
      <w:pPr>
        <w:spacing w:after="0" w:line="240" w:lineRule="auto"/>
      </w:pPr>
      <w:r>
        <w:continuationSeparator/>
      </w:r>
    </w:p>
  </w:footnote>
  <w:footnote w:type="continuationNotice" w:id="1">
    <w:p w14:paraId="49009C9B" w14:textId="77777777" w:rsidR="00567D95" w:rsidRDefault="00567D9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6A0" w:firstRow="1" w:lastRow="0" w:firstColumn="1" w:lastColumn="0" w:noHBand="1" w:noVBand="1"/>
    </w:tblPr>
    <w:tblGrid>
      <w:gridCol w:w="2834"/>
      <w:gridCol w:w="2835"/>
      <w:gridCol w:w="2835"/>
    </w:tblGrid>
    <w:tr w:rsidR="00954C80" w14:paraId="6C907FD0" w14:textId="77777777" w:rsidTr="23051913">
      <w:trPr>
        <w:trHeight w:val="300"/>
      </w:trPr>
      <w:tc>
        <w:tcPr>
          <w:tcW w:w="3020" w:type="dxa"/>
        </w:tcPr>
        <w:p w14:paraId="07540FEA" w14:textId="42E967B0" w:rsidR="00954C80" w:rsidRDefault="00954C80" w:rsidP="23051913">
          <w:pPr>
            <w:pStyle w:val="Cabealho"/>
            <w:ind w:left="-115"/>
          </w:pPr>
        </w:p>
      </w:tc>
      <w:tc>
        <w:tcPr>
          <w:tcW w:w="3020" w:type="dxa"/>
        </w:tcPr>
        <w:p w14:paraId="75971166" w14:textId="123F2C71" w:rsidR="00954C80" w:rsidRDefault="00954C80" w:rsidP="23051913">
          <w:pPr>
            <w:pStyle w:val="Cabealho"/>
            <w:jc w:val="center"/>
          </w:pPr>
        </w:p>
      </w:tc>
      <w:tc>
        <w:tcPr>
          <w:tcW w:w="3020" w:type="dxa"/>
        </w:tcPr>
        <w:p w14:paraId="700D9A63" w14:textId="76C7D558" w:rsidR="00954C80" w:rsidRDefault="00954C80" w:rsidP="23051913">
          <w:pPr>
            <w:pStyle w:val="Cabealho"/>
            <w:ind w:right="-115"/>
            <w:jc w:val="right"/>
          </w:pPr>
        </w:p>
      </w:tc>
    </w:tr>
  </w:tbl>
  <w:p w14:paraId="22C4BBFB" w14:textId="4F8E844F" w:rsidR="00954C80" w:rsidRDefault="00954C80" w:rsidP="2305191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6A0" w:firstRow="1" w:lastRow="0" w:firstColumn="1" w:lastColumn="0" w:noHBand="1" w:noVBand="1"/>
    </w:tblPr>
    <w:tblGrid>
      <w:gridCol w:w="2834"/>
      <w:gridCol w:w="2835"/>
      <w:gridCol w:w="2835"/>
    </w:tblGrid>
    <w:tr w:rsidR="746780B3" w14:paraId="1DFE56DA" w14:textId="77777777" w:rsidTr="746780B3">
      <w:trPr>
        <w:trHeight w:val="300"/>
      </w:trPr>
      <w:tc>
        <w:tcPr>
          <w:tcW w:w="3020" w:type="dxa"/>
        </w:tcPr>
        <w:p w14:paraId="6634A561" w14:textId="775AF5D9" w:rsidR="746780B3" w:rsidRDefault="746780B3" w:rsidP="746780B3">
          <w:pPr>
            <w:pStyle w:val="Cabealho"/>
            <w:ind w:left="-115"/>
          </w:pPr>
        </w:p>
      </w:tc>
      <w:tc>
        <w:tcPr>
          <w:tcW w:w="3020" w:type="dxa"/>
        </w:tcPr>
        <w:p w14:paraId="30314827" w14:textId="050561A7" w:rsidR="746780B3" w:rsidRDefault="746780B3" w:rsidP="746780B3">
          <w:pPr>
            <w:pStyle w:val="Cabealho"/>
            <w:jc w:val="center"/>
          </w:pPr>
        </w:p>
      </w:tc>
      <w:tc>
        <w:tcPr>
          <w:tcW w:w="3020" w:type="dxa"/>
        </w:tcPr>
        <w:p w14:paraId="6231661B" w14:textId="19DDDB4F" w:rsidR="746780B3" w:rsidRDefault="746780B3" w:rsidP="746780B3">
          <w:pPr>
            <w:pStyle w:val="Cabealho"/>
            <w:ind w:right="-115"/>
            <w:jc w:val="right"/>
          </w:pPr>
        </w:p>
      </w:tc>
    </w:tr>
  </w:tbl>
  <w:p w14:paraId="0B284CCF" w14:textId="28EC810B" w:rsidR="746780B3" w:rsidRDefault="746780B3" w:rsidP="746780B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34D34"/>
    <w:multiLevelType w:val="hybridMultilevel"/>
    <w:tmpl w:val="F4AC25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9553C74"/>
    <w:multiLevelType w:val="hybridMultilevel"/>
    <w:tmpl w:val="E7984B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A103CCD"/>
    <w:multiLevelType w:val="hybridMultilevel"/>
    <w:tmpl w:val="A69E8B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2FD2585"/>
    <w:multiLevelType w:val="multilevel"/>
    <w:tmpl w:val="4C58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CB6FE6"/>
    <w:multiLevelType w:val="multilevel"/>
    <w:tmpl w:val="42BC8FD6"/>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5" w15:restartNumberingAfterBreak="0">
    <w:nsid w:val="15C673DE"/>
    <w:multiLevelType w:val="hybridMultilevel"/>
    <w:tmpl w:val="F0D6E714"/>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6" w15:restartNumberingAfterBreak="0">
    <w:nsid w:val="16B12C94"/>
    <w:multiLevelType w:val="hybridMultilevel"/>
    <w:tmpl w:val="B4221264"/>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D307FB"/>
    <w:multiLevelType w:val="hybridMultilevel"/>
    <w:tmpl w:val="DC68183E"/>
    <w:lvl w:ilvl="0" w:tplc="04160001">
      <w:start w:val="1"/>
      <w:numFmt w:val="bullet"/>
      <w:lvlText w:val=""/>
      <w:lvlJc w:val="left"/>
      <w:pPr>
        <w:ind w:left="1185" w:hanging="360"/>
      </w:pPr>
      <w:rPr>
        <w:rFonts w:ascii="Symbol" w:hAnsi="Symbol" w:hint="default"/>
      </w:rPr>
    </w:lvl>
    <w:lvl w:ilvl="1" w:tplc="04160003" w:tentative="1">
      <w:start w:val="1"/>
      <w:numFmt w:val="bullet"/>
      <w:lvlText w:val="o"/>
      <w:lvlJc w:val="left"/>
      <w:pPr>
        <w:ind w:left="1905" w:hanging="360"/>
      </w:pPr>
      <w:rPr>
        <w:rFonts w:ascii="Courier New" w:hAnsi="Courier New" w:cs="Courier New" w:hint="default"/>
      </w:rPr>
    </w:lvl>
    <w:lvl w:ilvl="2" w:tplc="04160005" w:tentative="1">
      <w:start w:val="1"/>
      <w:numFmt w:val="bullet"/>
      <w:lvlText w:val=""/>
      <w:lvlJc w:val="left"/>
      <w:pPr>
        <w:ind w:left="2625" w:hanging="360"/>
      </w:pPr>
      <w:rPr>
        <w:rFonts w:ascii="Wingdings" w:hAnsi="Wingdings" w:hint="default"/>
      </w:rPr>
    </w:lvl>
    <w:lvl w:ilvl="3" w:tplc="04160001" w:tentative="1">
      <w:start w:val="1"/>
      <w:numFmt w:val="bullet"/>
      <w:lvlText w:val=""/>
      <w:lvlJc w:val="left"/>
      <w:pPr>
        <w:ind w:left="3345" w:hanging="360"/>
      </w:pPr>
      <w:rPr>
        <w:rFonts w:ascii="Symbol" w:hAnsi="Symbol" w:hint="default"/>
      </w:rPr>
    </w:lvl>
    <w:lvl w:ilvl="4" w:tplc="04160003" w:tentative="1">
      <w:start w:val="1"/>
      <w:numFmt w:val="bullet"/>
      <w:lvlText w:val="o"/>
      <w:lvlJc w:val="left"/>
      <w:pPr>
        <w:ind w:left="4065" w:hanging="360"/>
      </w:pPr>
      <w:rPr>
        <w:rFonts w:ascii="Courier New" w:hAnsi="Courier New" w:cs="Courier New" w:hint="default"/>
      </w:rPr>
    </w:lvl>
    <w:lvl w:ilvl="5" w:tplc="04160005" w:tentative="1">
      <w:start w:val="1"/>
      <w:numFmt w:val="bullet"/>
      <w:lvlText w:val=""/>
      <w:lvlJc w:val="left"/>
      <w:pPr>
        <w:ind w:left="4785" w:hanging="360"/>
      </w:pPr>
      <w:rPr>
        <w:rFonts w:ascii="Wingdings" w:hAnsi="Wingdings" w:hint="default"/>
      </w:rPr>
    </w:lvl>
    <w:lvl w:ilvl="6" w:tplc="04160001" w:tentative="1">
      <w:start w:val="1"/>
      <w:numFmt w:val="bullet"/>
      <w:lvlText w:val=""/>
      <w:lvlJc w:val="left"/>
      <w:pPr>
        <w:ind w:left="5505" w:hanging="360"/>
      </w:pPr>
      <w:rPr>
        <w:rFonts w:ascii="Symbol" w:hAnsi="Symbol" w:hint="default"/>
      </w:rPr>
    </w:lvl>
    <w:lvl w:ilvl="7" w:tplc="04160003" w:tentative="1">
      <w:start w:val="1"/>
      <w:numFmt w:val="bullet"/>
      <w:lvlText w:val="o"/>
      <w:lvlJc w:val="left"/>
      <w:pPr>
        <w:ind w:left="6225" w:hanging="360"/>
      </w:pPr>
      <w:rPr>
        <w:rFonts w:ascii="Courier New" w:hAnsi="Courier New" w:cs="Courier New" w:hint="default"/>
      </w:rPr>
    </w:lvl>
    <w:lvl w:ilvl="8" w:tplc="04160005" w:tentative="1">
      <w:start w:val="1"/>
      <w:numFmt w:val="bullet"/>
      <w:lvlText w:val=""/>
      <w:lvlJc w:val="left"/>
      <w:pPr>
        <w:ind w:left="6945" w:hanging="360"/>
      </w:pPr>
      <w:rPr>
        <w:rFonts w:ascii="Wingdings" w:hAnsi="Wingdings" w:hint="default"/>
      </w:rPr>
    </w:lvl>
  </w:abstractNum>
  <w:abstractNum w:abstractNumId="8" w15:restartNumberingAfterBreak="0">
    <w:nsid w:val="24FF74A3"/>
    <w:multiLevelType w:val="hybridMultilevel"/>
    <w:tmpl w:val="EAC4E8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63620FF"/>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D392138"/>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40444FD"/>
    <w:multiLevelType w:val="hybridMultilevel"/>
    <w:tmpl w:val="90F6B076"/>
    <w:lvl w:ilvl="0" w:tplc="04160001">
      <w:start w:val="1"/>
      <w:numFmt w:val="bullet"/>
      <w:lvlText w:val=""/>
      <w:lvlJc w:val="left"/>
      <w:pPr>
        <w:ind w:left="790" w:hanging="360"/>
      </w:pPr>
      <w:rPr>
        <w:rFonts w:ascii="Symbol" w:hAnsi="Symbol" w:hint="default"/>
      </w:rPr>
    </w:lvl>
    <w:lvl w:ilvl="1" w:tplc="04160003" w:tentative="1">
      <w:start w:val="1"/>
      <w:numFmt w:val="bullet"/>
      <w:lvlText w:val="o"/>
      <w:lvlJc w:val="left"/>
      <w:pPr>
        <w:ind w:left="1510" w:hanging="360"/>
      </w:pPr>
      <w:rPr>
        <w:rFonts w:ascii="Courier New" w:hAnsi="Courier New" w:cs="Courier New" w:hint="default"/>
      </w:rPr>
    </w:lvl>
    <w:lvl w:ilvl="2" w:tplc="04160005" w:tentative="1">
      <w:start w:val="1"/>
      <w:numFmt w:val="bullet"/>
      <w:lvlText w:val=""/>
      <w:lvlJc w:val="left"/>
      <w:pPr>
        <w:ind w:left="2230" w:hanging="360"/>
      </w:pPr>
      <w:rPr>
        <w:rFonts w:ascii="Wingdings" w:hAnsi="Wingdings" w:hint="default"/>
      </w:rPr>
    </w:lvl>
    <w:lvl w:ilvl="3" w:tplc="04160001" w:tentative="1">
      <w:start w:val="1"/>
      <w:numFmt w:val="bullet"/>
      <w:lvlText w:val=""/>
      <w:lvlJc w:val="left"/>
      <w:pPr>
        <w:ind w:left="2950" w:hanging="360"/>
      </w:pPr>
      <w:rPr>
        <w:rFonts w:ascii="Symbol" w:hAnsi="Symbol" w:hint="default"/>
      </w:rPr>
    </w:lvl>
    <w:lvl w:ilvl="4" w:tplc="04160003" w:tentative="1">
      <w:start w:val="1"/>
      <w:numFmt w:val="bullet"/>
      <w:lvlText w:val="o"/>
      <w:lvlJc w:val="left"/>
      <w:pPr>
        <w:ind w:left="3670" w:hanging="360"/>
      </w:pPr>
      <w:rPr>
        <w:rFonts w:ascii="Courier New" w:hAnsi="Courier New" w:cs="Courier New" w:hint="default"/>
      </w:rPr>
    </w:lvl>
    <w:lvl w:ilvl="5" w:tplc="04160005" w:tentative="1">
      <w:start w:val="1"/>
      <w:numFmt w:val="bullet"/>
      <w:lvlText w:val=""/>
      <w:lvlJc w:val="left"/>
      <w:pPr>
        <w:ind w:left="4390" w:hanging="360"/>
      </w:pPr>
      <w:rPr>
        <w:rFonts w:ascii="Wingdings" w:hAnsi="Wingdings" w:hint="default"/>
      </w:rPr>
    </w:lvl>
    <w:lvl w:ilvl="6" w:tplc="04160001" w:tentative="1">
      <w:start w:val="1"/>
      <w:numFmt w:val="bullet"/>
      <w:lvlText w:val=""/>
      <w:lvlJc w:val="left"/>
      <w:pPr>
        <w:ind w:left="5110" w:hanging="360"/>
      </w:pPr>
      <w:rPr>
        <w:rFonts w:ascii="Symbol" w:hAnsi="Symbol" w:hint="default"/>
      </w:rPr>
    </w:lvl>
    <w:lvl w:ilvl="7" w:tplc="04160003" w:tentative="1">
      <w:start w:val="1"/>
      <w:numFmt w:val="bullet"/>
      <w:lvlText w:val="o"/>
      <w:lvlJc w:val="left"/>
      <w:pPr>
        <w:ind w:left="5830" w:hanging="360"/>
      </w:pPr>
      <w:rPr>
        <w:rFonts w:ascii="Courier New" w:hAnsi="Courier New" w:cs="Courier New" w:hint="default"/>
      </w:rPr>
    </w:lvl>
    <w:lvl w:ilvl="8" w:tplc="04160005" w:tentative="1">
      <w:start w:val="1"/>
      <w:numFmt w:val="bullet"/>
      <w:lvlText w:val=""/>
      <w:lvlJc w:val="left"/>
      <w:pPr>
        <w:ind w:left="6550" w:hanging="360"/>
      </w:pPr>
      <w:rPr>
        <w:rFonts w:ascii="Wingdings" w:hAnsi="Wingdings" w:hint="default"/>
      </w:rPr>
    </w:lvl>
  </w:abstractNum>
  <w:abstractNum w:abstractNumId="12" w15:restartNumberingAfterBreak="0">
    <w:nsid w:val="3B737189"/>
    <w:multiLevelType w:val="multilevel"/>
    <w:tmpl w:val="D7FC8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216F0D"/>
    <w:multiLevelType w:val="hybridMultilevel"/>
    <w:tmpl w:val="149AD20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D6046F4"/>
    <w:multiLevelType w:val="multilevel"/>
    <w:tmpl w:val="7084D8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start w:val="1"/>
      <w:numFmt w:val="bullet"/>
      <w:lvlText w:val=""/>
      <w:lvlJc w:val="left"/>
      <w:rPr>
        <w:rFonts w:ascii="Symbol" w:hAnsi="Symbol" w:hint="default"/>
      </w:rPr>
    </w:lvl>
  </w:abstractNum>
  <w:abstractNum w:abstractNumId="15" w15:restartNumberingAfterBreak="0">
    <w:nsid w:val="45ED6A67"/>
    <w:multiLevelType w:val="hybridMultilevel"/>
    <w:tmpl w:val="71FC6D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C8B426B"/>
    <w:multiLevelType w:val="multilevel"/>
    <w:tmpl w:val="7084D8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start w:val="1"/>
      <w:numFmt w:val="bullet"/>
      <w:lvlText w:val=""/>
      <w:lvlJc w:val="left"/>
      <w:rPr>
        <w:rFonts w:ascii="Symbol" w:hAnsi="Symbol" w:hint="default"/>
      </w:rPr>
    </w:lvl>
  </w:abstractNum>
  <w:abstractNum w:abstractNumId="17" w15:restartNumberingAfterBreak="0">
    <w:nsid w:val="54005044"/>
    <w:multiLevelType w:val="multilevel"/>
    <w:tmpl w:val="F1BA0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F93BCF"/>
    <w:multiLevelType w:val="hybridMultilevel"/>
    <w:tmpl w:val="54E68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BEA724A"/>
    <w:multiLevelType w:val="hybridMultilevel"/>
    <w:tmpl w:val="C82CEA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CE04487"/>
    <w:multiLevelType w:val="hybridMultilevel"/>
    <w:tmpl w:val="A2622026"/>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ED428C4"/>
    <w:multiLevelType w:val="multilevel"/>
    <w:tmpl w:val="3AB6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F71EE5"/>
    <w:multiLevelType w:val="multilevel"/>
    <w:tmpl w:val="03809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B71F00"/>
    <w:multiLevelType w:val="hybridMultilevel"/>
    <w:tmpl w:val="77102324"/>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5A05B1F"/>
    <w:multiLevelType w:val="hybridMultilevel"/>
    <w:tmpl w:val="11A8C674"/>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6F97F43"/>
    <w:multiLevelType w:val="hybridMultilevel"/>
    <w:tmpl w:val="E418FE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C38393F"/>
    <w:multiLevelType w:val="multilevel"/>
    <w:tmpl w:val="E5BA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343314"/>
    <w:multiLevelType w:val="multilevel"/>
    <w:tmpl w:val="A6882A16"/>
    <w:lvl w:ilvl="0">
      <w:start w:val="1"/>
      <w:numFmt w:val="decimal"/>
      <w:lvlText w:val="%1"/>
      <w:lvlJc w:val="left"/>
      <w:pPr>
        <w:ind w:left="470" w:hanging="470"/>
      </w:pPr>
      <w:rPr>
        <w:rFonts w:hint="default"/>
      </w:rPr>
    </w:lvl>
    <w:lvl w:ilvl="1">
      <w:start w:val="1"/>
      <w:numFmt w:val="decimal"/>
      <w:lvlText w:val="%1.%2"/>
      <w:lvlJc w:val="left"/>
      <w:pPr>
        <w:ind w:left="470" w:hanging="4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6"/>
  </w:num>
  <w:num w:numId="2">
    <w:abstractNumId w:val="10"/>
  </w:num>
  <w:num w:numId="3">
    <w:abstractNumId w:val="9"/>
  </w:num>
  <w:num w:numId="4">
    <w:abstractNumId w:val="27"/>
  </w:num>
  <w:num w:numId="5">
    <w:abstractNumId w:val="19"/>
  </w:num>
  <w:num w:numId="6">
    <w:abstractNumId w:val="6"/>
  </w:num>
  <w:num w:numId="7">
    <w:abstractNumId w:val="25"/>
  </w:num>
  <w:num w:numId="8">
    <w:abstractNumId w:val="20"/>
  </w:num>
  <w:num w:numId="9">
    <w:abstractNumId w:val="18"/>
  </w:num>
  <w:num w:numId="10">
    <w:abstractNumId w:val="23"/>
  </w:num>
  <w:num w:numId="11">
    <w:abstractNumId w:val="7"/>
  </w:num>
  <w:num w:numId="12">
    <w:abstractNumId w:val="1"/>
  </w:num>
  <w:num w:numId="13">
    <w:abstractNumId w:val="22"/>
  </w:num>
  <w:num w:numId="14">
    <w:abstractNumId w:val="3"/>
  </w:num>
  <w:num w:numId="15">
    <w:abstractNumId w:val="17"/>
  </w:num>
  <w:num w:numId="16">
    <w:abstractNumId w:val="26"/>
  </w:num>
  <w:num w:numId="17">
    <w:abstractNumId w:val="4"/>
  </w:num>
  <w:num w:numId="18">
    <w:abstractNumId w:val="21"/>
  </w:num>
  <w:num w:numId="19">
    <w:abstractNumId w:val="14"/>
  </w:num>
  <w:num w:numId="20">
    <w:abstractNumId w:val="15"/>
  </w:num>
  <w:num w:numId="21">
    <w:abstractNumId w:val="13"/>
  </w:num>
  <w:num w:numId="22">
    <w:abstractNumId w:val="24"/>
  </w:num>
  <w:num w:numId="23">
    <w:abstractNumId w:val="12"/>
  </w:num>
  <w:num w:numId="24">
    <w:abstractNumId w:val="5"/>
  </w:num>
  <w:num w:numId="25">
    <w:abstractNumId w:val="11"/>
  </w:num>
  <w:num w:numId="26">
    <w:abstractNumId w:val="8"/>
  </w:num>
  <w:num w:numId="27">
    <w:abstractNumId w:val="2"/>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086"/>
    <w:rsid w:val="000022FA"/>
    <w:rsid w:val="00003703"/>
    <w:rsid w:val="00010869"/>
    <w:rsid w:val="0001265A"/>
    <w:rsid w:val="00012A7D"/>
    <w:rsid w:val="00017CBE"/>
    <w:rsid w:val="00019FFD"/>
    <w:rsid w:val="000226BF"/>
    <w:rsid w:val="00027D32"/>
    <w:rsid w:val="00036411"/>
    <w:rsid w:val="000419E2"/>
    <w:rsid w:val="00042B89"/>
    <w:rsid w:val="00042E4F"/>
    <w:rsid w:val="00044F30"/>
    <w:rsid w:val="00050D88"/>
    <w:rsid w:val="00062A6A"/>
    <w:rsid w:val="000639A3"/>
    <w:rsid w:val="00066BAE"/>
    <w:rsid w:val="00071D9C"/>
    <w:rsid w:val="00072DD6"/>
    <w:rsid w:val="0007311A"/>
    <w:rsid w:val="00073AAD"/>
    <w:rsid w:val="000752C0"/>
    <w:rsid w:val="000770ED"/>
    <w:rsid w:val="00080D54"/>
    <w:rsid w:val="0008240A"/>
    <w:rsid w:val="000900CA"/>
    <w:rsid w:val="0009223B"/>
    <w:rsid w:val="0009296D"/>
    <w:rsid w:val="000939AC"/>
    <w:rsid w:val="000A4EDF"/>
    <w:rsid w:val="000B2285"/>
    <w:rsid w:val="000C35A3"/>
    <w:rsid w:val="000C35BA"/>
    <w:rsid w:val="000C3A38"/>
    <w:rsid w:val="000D579F"/>
    <w:rsid w:val="000D7A80"/>
    <w:rsid w:val="000E3AB5"/>
    <w:rsid w:val="000F492B"/>
    <w:rsid w:val="000F4D06"/>
    <w:rsid w:val="000F7FD6"/>
    <w:rsid w:val="00100105"/>
    <w:rsid w:val="00107036"/>
    <w:rsid w:val="00110EB1"/>
    <w:rsid w:val="00112930"/>
    <w:rsid w:val="00123D12"/>
    <w:rsid w:val="0013431C"/>
    <w:rsid w:val="00134CF3"/>
    <w:rsid w:val="001359C5"/>
    <w:rsid w:val="0013667C"/>
    <w:rsid w:val="00152FAE"/>
    <w:rsid w:val="00160E03"/>
    <w:rsid w:val="00170BEF"/>
    <w:rsid w:val="0017F470"/>
    <w:rsid w:val="0018315E"/>
    <w:rsid w:val="00183362"/>
    <w:rsid w:val="00196323"/>
    <w:rsid w:val="001A0503"/>
    <w:rsid w:val="001A2E45"/>
    <w:rsid w:val="001A50CA"/>
    <w:rsid w:val="001A6DA5"/>
    <w:rsid w:val="001B0162"/>
    <w:rsid w:val="001B4399"/>
    <w:rsid w:val="001B539C"/>
    <w:rsid w:val="001C0609"/>
    <w:rsid w:val="001D0D6F"/>
    <w:rsid w:val="001E1F46"/>
    <w:rsid w:val="001E3055"/>
    <w:rsid w:val="001E5BD7"/>
    <w:rsid w:val="001F4D18"/>
    <w:rsid w:val="001F6C6E"/>
    <w:rsid w:val="001F6C84"/>
    <w:rsid w:val="002028EF"/>
    <w:rsid w:val="00204154"/>
    <w:rsid w:val="002144C7"/>
    <w:rsid w:val="002177EC"/>
    <w:rsid w:val="00222CCC"/>
    <w:rsid w:val="0023048A"/>
    <w:rsid w:val="00234C53"/>
    <w:rsid w:val="002350F5"/>
    <w:rsid w:val="00235CB9"/>
    <w:rsid w:val="00243FF8"/>
    <w:rsid w:val="00244AAA"/>
    <w:rsid w:val="00246368"/>
    <w:rsid w:val="00247614"/>
    <w:rsid w:val="002507FC"/>
    <w:rsid w:val="00254910"/>
    <w:rsid w:val="00265579"/>
    <w:rsid w:val="00266699"/>
    <w:rsid w:val="00267BA4"/>
    <w:rsid w:val="00267CC8"/>
    <w:rsid w:val="00271532"/>
    <w:rsid w:val="0027343D"/>
    <w:rsid w:val="002765FB"/>
    <w:rsid w:val="00277742"/>
    <w:rsid w:val="00282439"/>
    <w:rsid w:val="0028632A"/>
    <w:rsid w:val="00286930"/>
    <w:rsid w:val="00286DFE"/>
    <w:rsid w:val="00287847"/>
    <w:rsid w:val="002910F2"/>
    <w:rsid w:val="002A0CDA"/>
    <w:rsid w:val="002B11AC"/>
    <w:rsid w:val="002B21F6"/>
    <w:rsid w:val="002B4DE4"/>
    <w:rsid w:val="002C6DE0"/>
    <w:rsid w:val="002D1C59"/>
    <w:rsid w:val="002D2567"/>
    <w:rsid w:val="002D64D4"/>
    <w:rsid w:val="002D75AC"/>
    <w:rsid w:val="002E1B1E"/>
    <w:rsid w:val="002E21FC"/>
    <w:rsid w:val="002E43E1"/>
    <w:rsid w:val="002F07FC"/>
    <w:rsid w:val="002F693D"/>
    <w:rsid w:val="00302A06"/>
    <w:rsid w:val="003053B6"/>
    <w:rsid w:val="003072F7"/>
    <w:rsid w:val="00315308"/>
    <w:rsid w:val="00315A8C"/>
    <w:rsid w:val="003242DF"/>
    <w:rsid w:val="00326303"/>
    <w:rsid w:val="0032655A"/>
    <w:rsid w:val="00327E5B"/>
    <w:rsid w:val="00333328"/>
    <w:rsid w:val="00343292"/>
    <w:rsid w:val="00345177"/>
    <w:rsid w:val="00346E57"/>
    <w:rsid w:val="0035050B"/>
    <w:rsid w:val="0035289F"/>
    <w:rsid w:val="0035621D"/>
    <w:rsid w:val="003637DA"/>
    <w:rsid w:val="00364511"/>
    <w:rsid w:val="00380D5A"/>
    <w:rsid w:val="0038168D"/>
    <w:rsid w:val="00384DD3"/>
    <w:rsid w:val="00386CA1"/>
    <w:rsid w:val="003875C9"/>
    <w:rsid w:val="00387F26"/>
    <w:rsid w:val="00397F75"/>
    <w:rsid w:val="003A2930"/>
    <w:rsid w:val="003B24C3"/>
    <w:rsid w:val="003B6A78"/>
    <w:rsid w:val="003D4505"/>
    <w:rsid w:val="003E2525"/>
    <w:rsid w:val="003E512E"/>
    <w:rsid w:val="003F0C2A"/>
    <w:rsid w:val="003F631F"/>
    <w:rsid w:val="00411F0C"/>
    <w:rsid w:val="004166CB"/>
    <w:rsid w:val="00420DC5"/>
    <w:rsid w:val="004230DE"/>
    <w:rsid w:val="00426285"/>
    <w:rsid w:val="00432F3B"/>
    <w:rsid w:val="0044195C"/>
    <w:rsid w:val="004503EA"/>
    <w:rsid w:val="004550F7"/>
    <w:rsid w:val="00461961"/>
    <w:rsid w:val="0046219E"/>
    <w:rsid w:val="004646E6"/>
    <w:rsid w:val="00473594"/>
    <w:rsid w:val="004748A2"/>
    <w:rsid w:val="004805D7"/>
    <w:rsid w:val="00483E50"/>
    <w:rsid w:val="00491D7D"/>
    <w:rsid w:val="00493FCC"/>
    <w:rsid w:val="004955D2"/>
    <w:rsid w:val="004A4D1A"/>
    <w:rsid w:val="004A6F12"/>
    <w:rsid w:val="004B61D9"/>
    <w:rsid w:val="004B7591"/>
    <w:rsid w:val="004C455E"/>
    <w:rsid w:val="004C633E"/>
    <w:rsid w:val="004D4CFD"/>
    <w:rsid w:val="004D7846"/>
    <w:rsid w:val="004E2699"/>
    <w:rsid w:val="004E5529"/>
    <w:rsid w:val="005071A9"/>
    <w:rsid w:val="00522AAC"/>
    <w:rsid w:val="00530547"/>
    <w:rsid w:val="0053606A"/>
    <w:rsid w:val="00536386"/>
    <w:rsid w:val="005456BF"/>
    <w:rsid w:val="005507A7"/>
    <w:rsid w:val="005632F4"/>
    <w:rsid w:val="00567D95"/>
    <w:rsid w:val="0057123A"/>
    <w:rsid w:val="00571340"/>
    <w:rsid w:val="00573ED8"/>
    <w:rsid w:val="00580CEA"/>
    <w:rsid w:val="00582ADC"/>
    <w:rsid w:val="0059211E"/>
    <w:rsid w:val="005A059F"/>
    <w:rsid w:val="005B4877"/>
    <w:rsid w:val="005C10ED"/>
    <w:rsid w:val="005C447C"/>
    <w:rsid w:val="005C5F2B"/>
    <w:rsid w:val="005C63DC"/>
    <w:rsid w:val="005D58BE"/>
    <w:rsid w:val="005E7D35"/>
    <w:rsid w:val="005EF857"/>
    <w:rsid w:val="005F7159"/>
    <w:rsid w:val="00601A6F"/>
    <w:rsid w:val="006038C4"/>
    <w:rsid w:val="00605917"/>
    <w:rsid w:val="00610FF8"/>
    <w:rsid w:val="00622EC2"/>
    <w:rsid w:val="006269EA"/>
    <w:rsid w:val="0063283A"/>
    <w:rsid w:val="006352FA"/>
    <w:rsid w:val="006405C9"/>
    <w:rsid w:val="006447D7"/>
    <w:rsid w:val="00644B30"/>
    <w:rsid w:val="006533FA"/>
    <w:rsid w:val="006575DE"/>
    <w:rsid w:val="00672D4D"/>
    <w:rsid w:val="00674074"/>
    <w:rsid w:val="006740EC"/>
    <w:rsid w:val="006854E0"/>
    <w:rsid w:val="006A0BF4"/>
    <w:rsid w:val="006A26EB"/>
    <w:rsid w:val="006A3FF2"/>
    <w:rsid w:val="006A7337"/>
    <w:rsid w:val="006B13C3"/>
    <w:rsid w:val="006B2857"/>
    <w:rsid w:val="006B3757"/>
    <w:rsid w:val="006B4E6F"/>
    <w:rsid w:val="006B7E6E"/>
    <w:rsid w:val="006D0C64"/>
    <w:rsid w:val="006D4FB5"/>
    <w:rsid w:val="006E5F89"/>
    <w:rsid w:val="00702152"/>
    <w:rsid w:val="00706851"/>
    <w:rsid w:val="0070794A"/>
    <w:rsid w:val="00714489"/>
    <w:rsid w:val="007205F0"/>
    <w:rsid w:val="0073332C"/>
    <w:rsid w:val="00742217"/>
    <w:rsid w:val="00743A14"/>
    <w:rsid w:val="00752815"/>
    <w:rsid w:val="00753499"/>
    <w:rsid w:val="00753D2A"/>
    <w:rsid w:val="00755F52"/>
    <w:rsid w:val="007720ED"/>
    <w:rsid w:val="007721C7"/>
    <w:rsid w:val="00784D0E"/>
    <w:rsid w:val="007A5217"/>
    <w:rsid w:val="007B2848"/>
    <w:rsid w:val="007B2EA4"/>
    <w:rsid w:val="007B554A"/>
    <w:rsid w:val="007B5D06"/>
    <w:rsid w:val="007C3C61"/>
    <w:rsid w:val="007C560E"/>
    <w:rsid w:val="007C6093"/>
    <w:rsid w:val="007C64D0"/>
    <w:rsid w:val="007D0337"/>
    <w:rsid w:val="007D1601"/>
    <w:rsid w:val="007E730B"/>
    <w:rsid w:val="007F2263"/>
    <w:rsid w:val="007F727A"/>
    <w:rsid w:val="008009D4"/>
    <w:rsid w:val="00801F82"/>
    <w:rsid w:val="008067E3"/>
    <w:rsid w:val="00807C24"/>
    <w:rsid w:val="00812FA7"/>
    <w:rsid w:val="00813196"/>
    <w:rsid w:val="008133A3"/>
    <w:rsid w:val="0081471F"/>
    <w:rsid w:val="008215BA"/>
    <w:rsid w:val="00826A0B"/>
    <w:rsid w:val="008302FA"/>
    <w:rsid w:val="008343AA"/>
    <w:rsid w:val="00840B59"/>
    <w:rsid w:val="00841005"/>
    <w:rsid w:val="008417D3"/>
    <w:rsid w:val="008431CE"/>
    <w:rsid w:val="00857ADE"/>
    <w:rsid w:val="00857BBC"/>
    <w:rsid w:val="00860517"/>
    <w:rsid w:val="00860D86"/>
    <w:rsid w:val="00863FDB"/>
    <w:rsid w:val="0086569E"/>
    <w:rsid w:val="00870437"/>
    <w:rsid w:val="00884E99"/>
    <w:rsid w:val="00884F5C"/>
    <w:rsid w:val="0088735A"/>
    <w:rsid w:val="0089038E"/>
    <w:rsid w:val="00890A0E"/>
    <w:rsid w:val="00891ECA"/>
    <w:rsid w:val="00893F8F"/>
    <w:rsid w:val="008A3BFD"/>
    <w:rsid w:val="008A40A0"/>
    <w:rsid w:val="008A4101"/>
    <w:rsid w:val="008B243F"/>
    <w:rsid w:val="008C0141"/>
    <w:rsid w:val="008C2BBD"/>
    <w:rsid w:val="008C62E1"/>
    <w:rsid w:val="008D1F23"/>
    <w:rsid w:val="008D4074"/>
    <w:rsid w:val="008D4AE4"/>
    <w:rsid w:val="008E6FDF"/>
    <w:rsid w:val="008E7C95"/>
    <w:rsid w:val="008F7C5B"/>
    <w:rsid w:val="00900DD9"/>
    <w:rsid w:val="00905B4E"/>
    <w:rsid w:val="009076F1"/>
    <w:rsid w:val="00914DDA"/>
    <w:rsid w:val="00922DFC"/>
    <w:rsid w:val="00927FEE"/>
    <w:rsid w:val="00930732"/>
    <w:rsid w:val="00945376"/>
    <w:rsid w:val="00946680"/>
    <w:rsid w:val="00946CBB"/>
    <w:rsid w:val="00954C80"/>
    <w:rsid w:val="0095602E"/>
    <w:rsid w:val="00960675"/>
    <w:rsid w:val="009616BF"/>
    <w:rsid w:val="00962B8C"/>
    <w:rsid w:val="009879DA"/>
    <w:rsid w:val="009A07E5"/>
    <w:rsid w:val="009B0B47"/>
    <w:rsid w:val="009B193D"/>
    <w:rsid w:val="009D2998"/>
    <w:rsid w:val="009D6878"/>
    <w:rsid w:val="009E0790"/>
    <w:rsid w:val="009E5F1B"/>
    <w:rsid w:val="009E6D91"/>
    <w:rsid w:val="009E730F"/>
    <w:rsid w:val="009E75D5"/>
    <w:rsid w:val="00A04E08"/>
    <w:rsid w:val="00A073DB"/>
    <w:rsid w:val="00A14763"/>
    <w:rsid w:val="00A15AF0"/>
    <w:rsid w:val="00A3117C"/>
    <w:rsid w:val="00A31D69"/>
    <w:rsid w:val="00A3223B"/>
    <w:rsid w:val="00A32BCC"/>
    <w:rsid w:val="00A35058"/>
    <w:rsid w:val="00A35077"/>
    <w:rsid w:val="00A44795"/>
    <w:rsid w:val="00A5324A"/>
    <w:rsid w:val="00A57615"/>
    <w:rsid w:val="00A577CA"/>
    <w:rsid w:val="00A5BEC2"/>
    <w:rsid w:val="00A6368A"/>
    <w:rsid w:val="00A776F8"/>
    <w:rsid w:val="00A8153D"/>
    <w:rsid w:val="00A956BF"/>
    <w:rsid w:val="00A97D73"/>
    <w:rsid w:val="00AA17CA"/>
    <w:rsid w:val="00AA2FFB"/>
    <w:rsid w:val="00AB075F"/>
    <w:rsid w:val="00AB3019"/>
    <w:rsid w:val="00AB3D71"/>
    <w:rsid w:val="00AB491C"/>
    <w:rsid w:val="00AC060C"/>
    <w:rsid w:val="00AC76D7"/>
    <w:rsid w:val="00AD70E8"/>
    <w:rsid w:val="00AD7C07"/>
    <w:rsid w:val="00AE6A9F"/>
    <w:rsid w:val="00AF0A3C"/>
    <w:rsid w:val="00AF616F"/>
    <w:rsid w:val="00B06416"/>
    <w:rsid w:val="00B07BFC"/>
    <w:rsid w:val="00B14A24"/>
    <w:rsid w:val="00B15A8E"/>
    <w:rsid w:val="00B22063"/>
    <w:rsid w:val="00B307C0"/>
    <w:rsid w:val="00B31F74"/>
    <w:rsid w:val="00B35659"/>
    <w:rsid w:val="00B414D4"/>
    <w:rsid w:val="00B450FE"/>
    <w:rsid w:val="00B519EE"/>
    <w:rsid w:val="00B56612"/>
    <w:rsid w:val="00B57EEC"/>
    <w:rsid w:val="00B711CE"/>
    <w:rsid w:val="00B71FAE"/>
    <w:rsid w:val="00B72F0E"/>
    <w:rsid w:val="00B77245"/>
    <w:rsid w:val="00B81CFE"/>
    <w:rsid w:val="00B83227"/>
    <w:rsid w:val="00B845D0"/>
    <w:rsid w:val="00B86E38"/>
    <w:rsid w:val="00B919BE"/>
    <w:rsid w:val="00B92B1B"/>
    <w:rsid w:val="00B944C5"/>
    <w:rsid w:val="00B97756"/>
    <w:rsid w:val="00BA1315"/>
    <w:rsid w:val="00BA3763"/>
    <w:rsid w:val="00BA7420"/>
    <w:rsid w:val="00BB1485"/>
    <w:rsid w:val="00BB2815"/>
    <w:rsid w:val="00BB46A1"/>
    <w:rsid w:val="00BB4992"/>
    <w:rsid w:val="00BC3EE6"/>
    <w:rsid w:val="00BD03BD"/>
    <w:rsid w:val="00BD4C97"/>
    <w:rsid w:val="00BD5328"/>
    <w:rsid w:val="00BD6C08"/>
    <w:rsid w:val="00BE5C42"/>
    <w:rsid w:val="00BE65D7"/>
    <w:rsid w:val="00BE7DBE"/>
    <w:rsid w:val="00BF3CE8"/>
    <w:rsid w:val="00BF7601"/>
    <w:rsid w:val="00C0699D"/>
    <w:rsid w:val="00C138F9"/>
    <w:rsid w:val="00C14BA2"/>
    <w:rsid w:val="00C2182B"/>
    <w:rsid w:val="00C2734C"/>
    <w:rsid w:val="00C36635"/>
    <w:rsid w:val="00C45808"/>
    <w:rsid w:val="00C5078B"/>
    <w:rsid w:val="00C50CE0"/>
    <w:rsid w:val="00C51CD3"/>
    <w:rsid w:val="00C563E1"/>
    <w:rsid w:val="00C61141"/>
    <w:rsid w:val="00C631A7"/>
    <w:rsid w:val="00C70344"/>
    <w:rsid w:val="00C71D6C"/>
    <w:rsid w:val="00C84A5D"/>
    <w:rsid w:val="00C9128A"/>
    <w:rsid w:val="00C93EA3"/>
    <w:rsid w:val="00C95C43"/>
    <w:rsid w:val="00CB07AB"/>
    <w:rsid w:val="00CB11BF"/>
    <w:rsid w:val="00CB4FFB"/>
    <w:rsid w:val="00CB5A70"/>
    <w:rsid w:val="00CC354F"/>
    <w:rsid w:val="00CC3CF9"/>
    <w:rsid w:val="00CD0C29"/>
    <w:rsid w:val="00CD1542"/>
    <w:rsid w:val="00CF6A34"/>
    <w:rsid w:val="00D043BC"/>
    <w:rsid w:val="00D06891"/>
    <w:rsid w:val="00D17830"/>
    <w:rsid w:val="00D23596"/>
    <w:rsid w:val="00D26077"/>
    <w:rsid w:val="00D26894"/>
    <w:rsid w:val="00D2E486"/>
    <w:rsid w:val="00D31EE3"/>
    <w:rsid w:val="00D35086"/>
    <w:rsid w:val="00D36A2A"/>
    <w:rsid w:val="00D372D5"/>
    <w:rsid w:val="00D45BD3"/>
    <w:rsid w:val="00D73C2C"/>
    <w:rsid w:val="00D74AE0"/>
    <w:rsid w:val="00D821A2"/>
    <w:rsid w:val="00D845E2"/>
    <w:rsid w:val="00D8472A"/>
    <w:rsid w:val="00D84784"/>
    <w:rsid w:val="00D913B5"/>
    <w:rsid w:val="00DA0375"/>
    <w:rsid w:val="00DA236A"/>
    <w:rsid w:val="00DA2B60"/>
    <w:rsid w:val="00DB0E1D"/>
    <w:rsid w:val="00DB267E"/>
    <w:rsid w:val="00DB7A27"/>
    <w:rsid w:val="00DC591D"/>
    <w:rsid w:val="00DE0208"/>
    <w:rsid w:val="00DE3C6C"/>
    <w:rsid w:val="00DE4AB2"/>
    <w:rsid w:val="00DE5A73"/>
    <w:rsid w:val="00DE670F"/>
    <w:rsid w:val="00DF135B"/>
    <w:rsid w:val="00DF2DAB"/>
    <w:rsid w:val="00DF4B68"/>
    <w:rsid w:val="00E06C93"/>
    <w:rsid w:val="00E10091"/>
    <w:rsid w:val="00E10E3B"/>
    <w:rsid w:val="00E11A76"/>
    <w:rsid w:val="00E12807"/>
    <w:rsid w:val="00E1357F"/>
    <w:rsid w:val="00E215BB"/>
    <w:rsid w:val="00E220A4"/>
    <w:rsid w:val="00E23E71"/>
    <w:rsid w:val="00E30FAB"/>
    <w:rsid w:val="00E33CC4"/>
    <w:rsid w:val="00E36545"/>
    <w:rsid w:val="00E465D1"/>
    <w:rsid w:val="00E61F48"/>
    <w:rsid w:val="00E6419E"/>
    <w:rsid w:val="00E71699"/>
    <w:rsid w:val="00E82E96"/>
    <w:rsid w:val="00E832B8"/>
    <w:rsid w:val="00E85D89"/>
    <w:rsid w:val="00E93C31"/>
    <w:rsid w:val="00EA1BF6"/>
    <w:rsid w:val="00EA366F"/>
    <w:rsid w:val="00EA376D"/>
    <w:rsid w:val="00EA49B6"/>
    <w:rsid w:val="00EA5C90"/>
    <w:rsid w:val="00EA5DED"/>
    <w:rsid w:val="00EB54C2"/>
    <w:rsid w:val="00EC2915"/>
    <w:rsid w:val="00EC39B9"/>
    <w:rsid w:val="00EC6CDC"/>
    <w:rsid w:val="00ED4E1B"/>
    <w:rsid w:val="00EE692E"/>
    <w:rsid w:val="00EE7B18"/>
    <w:rsid w:val="00EF7B48"/>
    <w:rsid w:val="00F01A88"/>
    <w:rsid w:val="00F04241"/>
    <w:rsid w:val="00F11048"/>
    <w:rsid w:val="00F1166E"/>
    <w:rsid w:val="00F12B72"/>
    <w:rsid w:val="00F212CB"/>
    <w:rsid w:val="00F25953"/>
    <w:rsid w:val="00F27061"/>
    <w:rsid w:val="00F3593D"/>
    <w:rsid w:val="00F406C3"/>
    <w:rsid w:val="00F45FC3"/>
    <w:rsid w:val="00F51007"/>
    <w:rsid w:val="00F57AAD"/>
    <w:rsid w:val="00F60156"/>
    <w:rsid w:val="00F62124"/>
    <w:rsid w:val="00F62589"/>
    <w:rsid w:val="00F6283F"/>
    <w:rsid w:val="00F64E20"/>
    <w:rsid w:val="00F65C38"/>
    <w:rsid w:val="00F70364"/>
    <w:rsid w:val="00F726BF"/>
    <w:rsid w:val="00F81D60"/>
    <w:rsid w:val="00F81FEF"/>
    <w:rsid w:val="00F87B33"/>
    <w:rsid w:val="00FA0982"/>
    <w:rsid w:val="00FA686D"/>
    <w:rsid w:val="00FB3741"/>
    <w:rsid w:val="00FB46C4"/>
    <w:rsid w:val="00FB578C"/>
    <w:rsid w:val="00FB58B0"/>
    <w:rsid w:val="00FB59F6"/>
    <w:rsid w:val="00FC79A2"/>
    <w:rsid w:val="00FD0B2F"/>
    <w:rsid w:val="00FE0953"/>
    <w:rsid w:val="00FE2334"/>
    <w:rsid w:val="00FE28A5"/>
    <w:rsid w:val="00FE28BA"/>
    <w:rsid w:val="00FF035E"/>
    <w:rsid w:val="00FF6AA5"/>
    <w:rsid w:val="0111BA9E"/>
    <w:rsid w:val="01447110"/>
    <w:rsid w:val="01498688"/>
    <w:rsid w:val="01515366"/>
    <w:rsid w:val="016D15E4"/>
    <w:rsid w:val="01706E83"/>
    <w:rsid w:val="01A9D4F0"/>
    <w:rsid w:val="01C0DC0A"/>
    <w:rsid w:val="01E3B8C3"/>
    <w:rsid w:val="02417B72"/>
    <w:rsid w:val="029EFC6B"/>
    <w:rsid w:val="029FBBA1"/>
    <w:rsid w:val="02B35AD0"/>
    <w:rsid w:val="02EF1694"/>
    <w:rsid w:val="02FC567C"/>
    <w:rsid w:val="0309010F"/>
    <w:rsid w:val="0317D071"/>
    <w:rsid w:val="032877F5"/>
    <w:rsid w:val="03B56A43"/>
    <w:rsid w:val="0420D5BA"/>
    <w:rsid w:val="0421AC9B"/>
    <w:rsid w:val="042BE093"/>
    <w:rsid w:val="0449D8AB"/>
    <w:rsid w:val="04635006"/>
    <w:rsid w:val="046F7A60"/>
    <w:rsid w:val="04AC853B"/>
    <w:rsid w:val="059A1389"/>
    <w:rsid w:val="059EE636"/>
    <w:rsid w:val="05EB6FB9"/>
    <w:rsid w:val="05FB2051"/>
    <w:rsid w:val="0631B504"/>
    <w:rsid w:val="0648A8E6"/>
    <w:rsid w:val="066A021E"/>
    <w:rsid w:val="06793A7F"/>
    <w:rsid w:val="06838847"/>
    <w:rsid w:val="06D21305"/>
    <w:rsid w:val="06FCC0BB"/>
    <w:rsid w:val="0741D078"/>
    <w:rsid w:val="074E1046"/>
    <w:rsid w:val="078DFFC3"/>
    <w:rsid w:val="07E6D703"/>
    <w:rsid w:val="08039456"/>
    <w:rsid w:val="081288F9"/>
    <w:rsid w:val="083B15AF"/>
    <w:rsid w:val="083E7D89"/>
    <w:rsid w:val="08888181"/>
    <w:rsid w:val="08ADFB72"/>
    <w:rsid w:val="08D952BD"/>
    <w:rsid w:val="09280BE6"/>
    <w:rsid w:val="0930E1BB"/>
    <w:rsid w:val="096444F7"/>
    <w:rsid w:val="09989E28"/>
    <w:rsid w:val="09CA6911"/>
    <w:rsid w:val="09E557CD"/>
    <w:rsid w:val="09E735E3"/>
    <w:rsid w:val="0A1102B6"/>
    <w:rsid w:val="0A18EEFC"/>
    <w:rsid w:val="0A36B865"/>
    <w:rsid w:val="0A7135C4"/>
    <w:rsid w:val="0A869B8B"/>
    <w:rsid w:val="0AC63B06"/>
    <w:rsid w:val="0AD7D7E4"/>
    <w:rsid w:val="0ADE4703"/>
    <w:rsid w:val="0AE8C7B6"/>
    <w:rsid w:val="0AF1F7B9"/>
    <w:rsid w:val="0B1FF771"/>
    <w:rsid w:val="0B371D31"/>
    <w:rsid w:val="0BB117F5"/>
    <w:rsid w:val="0BD75837"/>
    <w:rsid w:val="0C2D18B4"/>
    <w:rsid w:val="0C4A0C82"/>
    <w:rsid w:val="0C503D75"/>
    <w:rsid w:val="0C53CA98"/>
    <w:rsid w:val="0C762431"/>
    <w:rsid w:val="0C7C026B"/>
    <w:rsid w:val="0C90FA59"/>
    <w:rsid w:val="0C9AF315"/>
    <w:rsid w:val="0CA54BAE"/>
    <w:rsid w:val="0CC0F0A8"/>
    <w:rsid w:val="0CDB31C1"/>
    <w:rsid w:val="0D084B25"/>
    <w:rsid w:val="0D50CFAF"/>
    <w:rsid w:val="0DB6011D"/>
    <w:rsid w:val="0E1E77D9"/>
    <w:rsid w:val="0EB9A838"/>
    <w:rsid w:val="0EE21D0D"/>
    <w:rsid w:val="0EEB8171"/>
    <w:rsid w:val="0F08B132"/>
    <w:rsid w:val="0F169AB8"/>
    <w:rsid w:val="0F80307B"/>
    <w:rsid w:val="0F87BD55"/>
    <w:rsid w:val="0F8DF061"/>
    <w:rsid w:val="0F9254F3"/>
    <w:rsid w:val="0F9582DA"/>
    <w:rsid w:val="0FA7697C"/>
    <w:rsid w:val="0FC76C80"/>
    <w:rsid w:val="0FCD0EBB"/>
    <w:rsid w:val="0FDDF8B4"/>
    <w:rsid w:val="100E2CF8"/>
    <w:rsid w:val="1083C069"/>
    <w:rsid w:val="10E2599B"/>
    <w:rsid w:val="10F4875F"/>
    <w:rsid w:val="11143B53"/>
    <w:rsid w:val="112E2646"/>
    <w:rsid w:val="118737B2"/>
    <w:rsid w:val="11F61609"/>
    <w:rsid w:val="120BBC0F"/>
    <w:rsid w:val="122B0B45"/>
    <w:rsid w:val="123A5D87"/>
    <w:rsid w:val="12B774C1"/>
    <w:rsid w:val="12B8FB14"/>
    <w:rsid w:val="12C712C6"/>
    <w:rsid w:val="12CA8A95"/>
    <w:rsid w:val="12E8D935"/>
    <w:rsid w:val="132D34D0"/>
    <w:rsid w:val="133DF7C4"/>
    <w:rsid w:val="1347BFBD"/>
    <w:rsid w:val="13E8C0CC"/>
    <w:rsid w:val="13F6231B"/>
    <w:rsid w:val="141CDD62"/>
    <w:rsid w:val="1474BA01"/>
    <w:rsid w:val="1484D9E6"/>
    <w:rsid w:val="14BA7A68"/>
    <w:rsid w:val="14D7381D"/>
    <w:rsid w:val="14F468F7"/>
    <w:rsid w:val="15058D61"/>
    <w:rsid w:val="1543E3A6"/>
    <w:rsid w:val="15918FB2"/>
    <w:rsid w:val="15C60060"/>
    <w:rsid w:val="15DCE546"/>
    <w:rsid w:val="16071182"/>
    <w:rsid w:val="168E0152"/>
    <w:rsid w:val="169772FB"/>
    <w:rsid w:val="16A1F349"/>
    <w:rsid w:val="16B541AA"/>
    <w:rsid w:val="16E14962"/>
    <w:rsid w:val="170EE8F6"/>
    <w:rsid w:val="172212DE"/>
    <w:rsid w:val="173CCBC6"/>
    <w:rsid w:val="17891A84"/>
    <w:rsid w:val="17BBE219"/>
    <w:rsid w:val="17D7EF47"/>
    <w:rsid w:val="1830C253"/>
    <w:rsid w:val="1881E698"/>
    <w:rsid w:val="18A46EA8"/>
    <w:rsid w:val="18DE7CC6"/>
    <w:rsid w:val="199DD1A6"/>
    <w:rsid w:val="19D77AB1"/>
    <w:rsid w:val="1A3FF89E"/>
    <w:rsid w:val="1A4EA5F3"/>
    <w:rsid w:val="1A8C2789"/>
    <w:rsid w:val="1A990360"/>
    <w:rsid w:val="1AA05E30"/>
    <w:rsid w:val="1AC5D638"/>
    <w:rsid w:val="1AF3A2CE"/>
    <w:rsid w:val="1AFB34F9"/>
    <w:rsid w:val="1AFF2D4C"/>
    <w:rsid w:val="1B09808D"/>
    <w:rsid w:val="1B1364A8"/>
    <w:rsid w:val="1B14AADB"/>
    <w:rsid w:val="1B3685DF"/>
    <w:rsid w:val="1B414381"/>
    <w:rsid w:val="1B880773"/>
    <w:rsid w:val="1B8B83AB"/>
    <w:rsid w:val="1BB7F608"/>
    <w:rsid w:val="1C26773E"/>
    <w:rsid w:val="1C3CE05C"/>
    <w:rsid w:val="1C49C9DD"/>
    <w:rsid w:val="1C70E843"/>
    <w:rsid w:val="1C885A04"/>
    <w:rsid w:val="1CAE9761"/>
    <w:rsid w:val="1CD27414"/>
    <w:rsid w:val="1CDE5980"/>
    <w:rsid w:val="1D1925FC"/>
    <w:rsid w:val="1D1E2DBE"/>
    <w:rsid w:val="1D229F53"/>
    <w:rsid w:val="1D3275E4"/>
    <w:rsid w:val="1D3B0C5A"/>
    <w:rsid w:val="1D7FC9EB"/>
    <w:rsid w:val="1D918896"/>
    <w:rsid w:val="1D9D16AD"/>
    <w:rsid w:val="1DAB74F0"/>
    <w:rsid w:val="1DAD4B68"/>
    <w:rsid w:val="1DE6ACB8"/>
    <w:rsid w:val="1DF501F4"/>
    <w:rsid w:val="1DF8BBFD"/>
    <w:rsid w:val="1E8A5201"/>
    <w:rsid w:val="1E920333"/>
    <w:rsid w:val="1E9D7C60"/>
    <w:rsid w:val="1EA4A8D7"/>
    <w:rsid w:val="1EEA2534"/>
    <w:rsid w:val="1EFCDE02"/>
    <w:rsid w:val="1EFDF11E"/>
    <w:rsid w:val="1F966FAE"/>
    <w:rsid w:val="1FA399E6"/>
    <w:rsid w:val="200A3BD6"/>
    <w:rsid w:val="203FE4FB"/>
    <w:rsid w:val="2043F7F5"/>
    <w:rsid w:val="20689BD2"/>
    <w:rsid w:val="206A80F6"/>
    <w:rsid w:val="207FC079"/>
    <w:rsid w:val="20933FFE"/>
    <w:rsid w:val="20AC6F50"/>
    <w:rsid w:val="20B508D2"/>
    <w:rsid w:val="2101EFFE"/>
    <w:rsid w:val="21852E38"/>
    <w:rsid w:val="21918658"/>
    <w:rsid w:val="21E1C051"/>
    <w:rsid w:val="21E872DD"/>
    <w:rsid w:val="21F2EA77"/>
    <w:rsid w:val="2207299C"/>
    <w:rsid w:val="22514B16"/>
    <w:rsid w:val="225E98CA"/>
    <w:rsid w:val="22889A76"/>
    <w:rsid w:val="22C4C3F6"/>
    <w:rsid w:val="22C9A4EA"/>
    <w:rsid w:val="22E76342"/>
    <w:rsid w:val="22EC0359"/>
    <w:rsid w:val="23051913"/>
    <w:rsid w:val="232A2E20"/>
    <w:rsid w:val="2353F382"/>
    <w:rsid w:val="235CCD92"/>
    <w:rsid w:val="236482B7"/>
    <w:rsid w:val="2368B29D"/>
    <w:rsid w:val="23889D39"/>
    <w:rsid w:val="239A234B"/>
    <w:rsid w:val="23FD2750"/>
    <w:rsid w:val="2419BE83"/>
    <w:rsid w:val="24343923"/>
    <w:rsid w:val="2436C351"/>
    <w:rsid w:val="243A309E"/>
    <w:rsid w:val="244E191C"/>
    <w:rsid w:val="244FAB8D"/>
    <w:rsid w:val="246276DD"/>
    <w:rsid w:val="24DB4FE4"/>
    <w:rsid w:val="25129CE2"/>
    <w:rsid w:val="251AA233"/>
    <w:rsid w:val="25366D77"/>
    <w:rsid w:val="256A441C"/>
    <w:rsid w:val="25AE4154"/>
    <w:rsid w:val="25D68975"/>
    <w:rsid w:val="25E079A5"/>
    <w:rsid w:val="25FC7A66"/>
    <w:rsid w:val="2634F744"/>
    <w:rsid w:val="2645B7F0"/>
    <w:rsid w:val="2665D6FF"/>
    <w:rsid w:val="269F5A58"/>
    <w:rsid w:val="26BA43C7"/>
    <w:rsid w:val="26D2BAC9"/>
    <w:rsid w:val="270625E7"/>
    <w:rsid w:val="272D488A"/>
    <w:rsid w:val="2792012B"/>
    <w:rsid w:val="279D033E"/>
    <w:rsid w:val="27B915F9"/>
    <w:rsid w:val="27BD7C6D"/>
    <w:rsid w:val="27F33250"/>
    <w:rsid w:val="280540B1"/>
    <w:rsid w:val="2848C688"/>
    <w:rsid w:val="284CBAC8"/>
    <w:rsid w:val="2850F868"/>
    <w:rsid w:val="287595B7"/>
    <w:rsid w:val="29013512"/>
    <w:rsid w:val="29087644"/>
    <w:rsid w:val="2947CAA5"/>
    <w:rsid w:val="29834747"/>
    <w:rsid w:val="29BA212A"/>
    <w:rsid w:val="29EB431A"/>
    <w:rsid w:val="29EEF362"/>
    <w:rsid w:val="2A018140"/>
    <w:rsid w:val="2A3B23CA"/>
    <w:rsid w:val="2A6C2F6F"/>
    <w:rsid w:val="2A855D9E"/>
    <w:rsid w:val="2A999047"/>
    <w:rsid w:val="2B15CC7A"/>
    <w:rsid w:val="2B319210"/>
    <w:rsid w:val="2B58904D"/>
    <w:rsid w:val="2B6459A2"/>
    <w:rsid w:val="2B80D44A"/>
    <w:rsid w:val="2BBBE91C"/>
    <w:rsid w:val="2BCA2322"/>
    <w:rsid w:val="2BE8E592"/>
    <w:rsid w:val="2C820016"/>
    <w:rsid w:val="2CA71EC5"/>
    <w:rsid w:val="2CE306E2"/>
    <w:rsid w:val="2D112012"/>
    <w:rsid w:val="2D13A747"/>
    <w:rsid w:val="2D362202"/>
    <w:rsid w:val="2D733102"/>
    <w:rsid w:val="2D7405B3"/>
    <w:rsid w:val="2DA33803"/>
    <w:rsid w:val="2DA5D1D5"/>
    <w:rsid w:val="2DD6B6EC"/>
    <w:rsid w:val="2DD7EA28"/>
    <w:rsid w:val="2E2DDD5A"/>
    <w:rsid w:val="2E5B6FDD"/>
    <w:rsid w:val="2E91D4C6"/>
    <w:rsid w:val="2EB8A526"/>
    <w:rsid w:val="2EDEF278"/>
    <w:rsid w:val="2F050EA4"/>
    <w:rsid w:val="2F93A9E7"/>
    <w:rsid w:val="30237464"/>
    <w:rsid w:val="30AEC770"/>
    <w:rsid w:val="30C2F541"/>
    <w:rsid w:val="31361EDD"/>
    <w:rsid w:val="31554EF0"/>
    <w:rsid w:val="31C02260"/>
    <w:rsid w:val="31C3A85A"/>
    <w:rsid w:val="31D1AEB9"/>
    <w:rsid w:val="3278E04E"/>
    <w:rsid w:val="32A1FF20"/>
    <w:rsid w:val="32C51FBD"/>
    <w:rsid w:val="32E30BEC"/>
    <w:rsid w:val="3303FAEF"/>
    <w:rsid w:val="331880DA"/>
    <w:rsid w:val="3363CF03"/>
    <w:rsid w:val="337AFE78"/>
    <w:rsid w:val="33A032BB"/>
    <w:rsid w:val="3410046A"/>
    <w:rsid w:val="3419988A"/>
    <w:rsid w:val="3471966B"/>
    <w:rsid w:val="3487A3F4"/>
    <w:rsid w:val="34B4764C"/>
    <w:rsid w:val="34C6A742"/>
    <w:rsid w:val="35043C07"/>
    <w:rsid w:val="35C4B231"/>
    <w:rsid w:val="35CBA810"/>
    <w:rsid w:val="361F1748"/>
    <w:rsid w:val="36219AEA"/>
    <w:rsid w:val="36335E12"/>
    <w:rsid w:val="36371DA5"/>
    <w:rsid w:val="3695324E"/>
    <w:rsid w:val="36FE023A"/>
    <w:rsid w:val="37668D5F"/>
    <w:rsid w:val="3766B68F"/>
    <w:rsid w:val="3772D0AF"/>
    <w:rsid w:val="37A2396A"/>
    <w:rsid w:val="37BEB0DC"/>
    <w:rsid w:val="37C34F44"/>
    <w:rsid w:val="37D3D9D9"/>
    <w:rsid w:val="37F4ACF6"/>
    <w:rsid w:val="38409E05"/>
    <w:rsid w:val="385CBD5A"/>
    <w:rsid w:val="3874FAAD"/>
    <w:rsid w:val="3889B0C3"/>
    <w:rsid w:val="38E7F31A"/>
    <w:rsid w:val="39138197"/>
    <w:rsid w:val="3919FA8C"/>
    <w:rsid w:val="39B86321"/>
    <w:rsid w:val="39D8CA6D"/>
    <w:rsid w:val="39E2E9E5"/>
    <w:rsid w:val="3A0CA251"/>
    <w:rsid w:val="3A34F6F6"/>
    <w:rsid w:val="3A7055E4"/>
    <w:rsid w:val="3A821451"/>
    <w:rsid w:val="3AAE7F17"/>
    <w:rsid w:val="3B0580B0"/>
    <w:rsid w:val="3B1A5116"/>
    <w:rsid w:val="3B653FBB"/>
    <w:rsid w:val="3B66AB01"/>
    <w:rsid w:val="3BE6DE2C"/>
    <w:rsid w:val="3BFB6F24"/>
    <w:rsid w:val="3C1A4DF9"/>
    <w:rsid w:val="3C35C151"/>
    <w:rsid w:val="3C3B7FE7"/>
    <w:rsid w:val="3C81B0E8"/>
    <w:rsid w:val="3D04EE96"/>
    <w:rsid w:val="3D2C04FA"/>
    <w:rsid w:val="3D5B7B32"/>
    <w:rsid w:val="3DA9222E"/>
    <w:rsid w:val="3E751E99"/>
    <w:rsid w:val="3E7D4779"/>
    <w:rsid w:val="3EB00B4A"/>
    <w:rsid w:val="3EBFC7A4"/>
    <w:rsid w:val="3EEAF96C"/>
    <w:rsid w:val="3EF8E46C"/>
    <w:rsid w:val="3F24028F"/>
    <w:rsid w:val="3F2F7F21"/>
    <w:rsid w:val="3F3828DE"/>
    <w:rsid w:val="3F7B46B2"/>
    <w:rsid w:val="3F86C4F1"/>
    <w:rsid w:val="3FA41655"/>
    <w:rsid w:val="3FB89B9D"/>
    <w:rsid w:val="3FBF0CD7"/>
    <w:rsid w:val="3FC8476D"/>
    <w:rsid w:val="3FC9AC37"/>
    <w:rsid w:val="4015C616"/>
    <w:rsid w:val="403DABCF"/>
    <w:rsid w:val="4043B924"/>
    <w:rsid w:val="40844307"/>
    <w:rsid w:val="40F41971"/>
    <w:rsid w:val="4106E2F3"/>
    <w:rsid w:val="4134A4D8"/>
    <w:rsid w:val="41648002"/>
    <w:rsid w:val="4172B3A4"/>
    <w:rsid w:val="41CD98A9"/>
    <w:rsid w:val="41DE881F"/>
    <w:rsid w:val="42071BB6"/>
    <w:rsid w:val="42105AC4"/>
    <w:rsid w:val="421A2C3D"/>
    <w:rsid w:val="42517CB2"/>
    <w:rsid w:val="4262F945"/>
    <w:rsid w:val="42C93D69"/>
    <w:rsid w:val="42CE98C0"/>
    <w:rsid w:val="42D50784"/>
    <w:rsid w:val="43340515"/>
    <w:rsid w:val="4381F87C"/>
    <w:rsid w:val="4413BEE2"/>
    <w:rsid w:val="44284787"/>
    <w:rsid w:val="44949BEE"/>
    <w:rsid w:val="449FB599"/>
    <w:rsid w:val="44BC17E4"/>
    <w:rsid w:val="44FD7F42"/>
    <w:rsid w:val="4522C1D9"/>
    <w:rsid w:val="45312685"/>
    <w:rsid w:val="453C1088"/>
    <w:rsid w:val="4545F9AF"/>
    <w:rsid w:val="45AA3438"/>
    <w:rsid w:val="45C298C6"/>
    <w:rsid w:val="45DDA434"/>
    <w:rsid w:val="460F9C54"/>
    <w:rsid w:val="46DEAB7B"/>
    <w:rsid w:val="46F26C06"/>
    <w:rsid w:val="471FF6F2"/>
    <w:rsid w:val="47C8062A"/>
    <w:rsid w:val="481F1912"/>
    <w:rsid w:val="4851C9B9"/>
    <w:rsid w:val="4859C336"/>
    <w:rsid w:val="48FA8550"/>
    <w:rsid w:val="48FCB6E3"/>
    <w:rsid w:val="497312C9"/>
    <w:rsid w:val="49BD726E"/>
    <w:rsid w:val="49C09D2E"/>
    <w:rsid w:val="49E9C07B"/>
    <w:rsid w:val="4A066D85"/>
    <w:rsid w:val="4A5F7D82"/>
    <w:rsid w:val="4A7A5166"/>
    <w:rsid w:val="4A96224C"/>
    <w:rsid w:val="4ADD17C7"/>
    <w:rsid w:val="4B25E757"/>
    <w:rsid w:val="4B30A221"/>
    <w:rsid w:val="4B503ECC"/>
    <w:rsid w:val="4B53BE68"/>
    <w:rsid w:val="4B6660CC"/>
    <w:rsid w:val="4B70B3F5"/>
    <w:rsid w:val="4BFEE60C"/>
    <w:rsid w:val="4C08AA9D"/>
    <w:rsid w:val="4C34C3CD"/>
    <w:rsid w:val="4C367A53"/>
    <w:rsid w:val="4C3BC71F"/>
    <w:rsid w:val="4C85AE1C"/>
    <w:rsid w:val="4C8FB9C9"/>
    <w:rsid w:val="4CB6C36E"/>
    <w:rsid w:val="4CFE97E7"/>
    <w:rsid w:val="4D0CB41F"/>
    <w:rsid w:val="4D218BA4"/>
    <w:rsid w:val="4D2AE40C"/>
    <w:rsid w:val="4DBEEA3B"/>
    <w:rsid w:val="4E02A0D3"/>
    <w:rsid w:val="4E1AF22D"/>
    <w:rsid w:val="4E62B5CB"/>
    <w:rsid w:val="4EA98F6A"/>
    <w:rsid w:val="4EB8C3EB"/>
    <w:rsid w:val="4EC769E7"/>
    <w:rsid w:val="4ECFE3A8"/>
    <w:rsid w:val="4ED31CEC"/>
    <w:rsid w:val="4EF56ED3"/>
    <w:rsid w:val="4FD9CB49"/>
    <w:rsid w:val="4FF066A0"/>
    <w:rsid w:val="4FF598D6"/>
    <w:rsid w:val="503C892E"/>
    <w:rsid w:val="5046C718"/>
    <w:rsid w:val="5090EFA5"/>
    <w:rsid w:val="50AE1B95"/>
    <w:rsid w:val="50AF862B"/>
    <w:rsid w:val="50B9BB88"/>
    <w:rsid w:val="5101B575"/>
    <w:rsid w:val="5104D988"/>
    <w:rsid w:val="5128C10B"/>
    <w:rsid w:val="513C1CC2"/>
    <w:rsid w:val="514272E6"/>
    <w:rsid w:val="5147FBF7"/>
    <w:rsid w:val="5154DB5A"/>
    <w:rsid w:val="515FF9BA"/>
    <w:rsid w:val="51AA2762"/>
    <w:rsid w:val="51AA8AC0"/>
    <w:rsid w:val="51E4867E"/>
    <w:rsid w:val="52007A23"/>
    <w:rsid w:val="5240514D"/>
    <w:rsid w:val="524FB8DB"/>
    <w:rsid w:val="527031CD"/>
    <w:rsid w:val="52B6F7A8"/>
    <w:rsid w:val="52CC9B39"/>
    <w:rsid w:val="52DF1B04"/>
    <w:rsid w:val="530C3439"/>
    <w:rsid w:val="53219CC8"/>
    <w:rsid w:val="536831FD"/>
    <w:rsid w:val="538F7122"/>
    <w:rsid w:val="53EBCFA7"/>
    <w:rsid w:val="54185B97"/>
    <w:rsid w:val="5431C221"/>
    <w:rsid w:val="543C2161"/>
    <w:rsid w:val="54786831"/>
    <w:rsid w:val="550FE366"/>
    <w:rsid w:val="5515FAB1"/>
    <w:rsid w:val="5516ACB9"/>
    <w:rsid w:val="5535F1CB"/>
    <w:rsid w:val="557459CF"/>
    <w:rsid w:val="55A5253B"/>
    <w:rsid w:val="55A9B545"/>
    <w:rsid w:val="55C648CF"/>
    <w:rsid w:val="561E905D"/>
    <w:rsid w:val="5626CC1C"/>
    <w:rsid w:val="5627DCE2"/>
    <w:rsid w:val="563672A1"/>
    <w:rsid w:val="568DE7F9"/>
    <w:rsid w:val="569F1BDD"/>
    <w:rsid w:val="5722EF45"/>
    <w:rsid w:val="57566ED2"/>
    <w:rsid w:val="57642A6D"/>
    <w:rsid w:val="57ADE7A4"/>
    <w:rsid w:val="580B7917"/>
    <w:rsid w:val="584B0FC0"/>
    <w:rsid w:val="5871AADE"/>
    <w:rsid w:val="588B3D7B"/>
    <w:rsid w:val="58BE7C61"/>
    <w:rsid w:val="58C36562"/>
    <w:rsid w:val="58DF40B8"/>
    <w:rsid w:val="592DFF46"/>
    <w:rsid w:val="59F8E0A9"/>
    <w:rsid w:val="5A093776"/>
    <w:rsid w:val="5A69CA49"/>
    <w:rsid w:val="5A945A0E"/>
    <w:rsid w:val="5A96241A"/>
    <w:rsid w:val="5ACD13F1"/>
    <w:rsid w:val="5B2F8539"/>
    <w:rsid w:val="5B5FFAA0"/>
    <w:rsid w:val="5B6E32D2"/>
    <w:rsid w:val="5BFB7584"/>
    <w:rsid w:val="5C174E92"/>
    <w:rsid w:val="5C806A45"/>
    <w:rsid w:val="5CC67D76"/>
    <w:rsid w:val="5D76AF74"/>
    <w:rsid w:val="5DBD287F"/>
    <w:rsid w:val="5DC8C5E6"/>
    <w:rsid w:val="5DC8E06A"/>
    <w:rsid w:val="5E367753"/>
    <w:rsid w:val="5E4025E8"/>
    <w:rsid w:val="5E5D6C48"/>
    <w:rsid w:val="5E85786B"/>
    <w:rsid w:val="5E8A8878"/>
    <w:rsid w:val="5EB85A1D"/>
    <w:rsid w:val="5EDE9757"/>
    <w:rsid w:val="5EFF02E8"/>
    <w:rsid w:val="5F490C0B"/>
    <w:rsid w:val="5F8D82F9"/>
    <w:rsid w:val="5FD13EAB"/>
    <w:rsid w:val="5FD612E4"/>
    <w:rsid w:val="60338D4D"/>
    <w:rsid w:val="608A9B8D"/>
    <w:rsid w:val="60B6BB43"/>
    <w:rsid w:val="60D71767"/>
    <w:rsid w:val="60F89897"/>
    <w:rsid w:val="61206108"/>
    <w:rsid w:val="612A435F"/>
    <w:rsid w:val="61942261"/>
    <w:rsid w:val="61D4FFC1"/>
    <w:rsid w:val="61DB1AD8"/>
    <w:rsid w:val="61EF3E9E"/>
    <w:rsid w:val="623F31A2"/>
    <w:rsid w:val="62684012"/>
    <w:rsid w:val="630578C2"/>
    <w:rsid w:val="630DDFAE"/>
    <w:rsid w:val="632ADBD8"/>
    <w:rsid w:val="63522B50"/>
    <w:rsid w:val="637FBCB5"/>
    <w:rsid w:val="63D15B00"/>
    <w:rsid w:val="64207DE3"/>
    <w:rsid w:val="6425D950"/>
    <w:rsid w:val="6449DB21"/>
    <w:rsid w:val="64C3B016"/>
    <w:rsid w:val="64DC154E"/>
    <w:rsid w:val="64EFA123"/>
    <w:rsid w:val="652C8494"/>
    <w:rsid w:val="653D119A"/>
    <w:rsid w:val="6550D805"/>
    <w:rsid w:val="6597762A"/>
    <w:rsid w:val="65CF2729"/>
    <w:rsid w:val="6602C67F"/>
    <w:rsid w:val="66490A0C"/>
    <w:rsid w:val="664923A5"/>
    <w:rsid w:val="6651B310"/>
    <w:rsid w:val="665E6F5C"/>
    <w:rsid w:val="66FD7F1D"/>
    <w:rsid w:val="670DB928"/>
    <w:rsid w:val="67247AEC"/>
    <w:rsid w:val="67679EFC"/>
    <w:rsid w:val="676E81E6"/>
    <w:rsid w:val="67898ADA"/>
    <w:rsid w:val="67B13D89"/>
    <w:rsid w:val="67E5C44E"/>
    <w:rsid w:val="683D03A7"/>
    <w:rsid w:val="686D3C2C"/>
    <w:rsid w:val="686F2EC3"/>
    <w:rsid w:val="68B738DF"/>
    <w:rsid w:val="68E1A212"/>
    <w:rsid w:val="69030410"/>
    <w:rsid w:val="698628E0"/>
    <w:rsid w:val="698D5836"/>
    <w:rsid w:val="6A046A66"/>
    <w:rsid w:val="6A323DCD"/>
    <w:rsid w:val="6A7D32A1"/>
    <w:rsid w:val="6ABE7CC5"/>
    <w:rsid w:val="6ADFB864"/>
    <w:rsid w:val="6AE748EA"/>
    <w:rsid w:val="6B0B3DFC"/>
    <w:rsid w:val="6B115C1D"/>
    <w:rsid w:val="6B1CC4DB"/>
    <w:rsid w:val="6B377F3B"/>
    <w:rsid w:val="6B405761"/>
    <w:rsid w:val="6B6D1085"/>
    <w:rsid w:val="6B7943B9"/>
    <w:rsid w:val="6B7EC896"/>
    <w:rsid w:val="6BB19125"/>
    <w:rsid w:val="6BDCE111"/>
    <w:rsid w:val="6BE55A64"/>
    <w:rsid w:val="6BEED3C5"/>
    <w:rsid w:val="6BF0E2E8"/>
    <w:rsid w:val="6C257D57"/>
    <w:rsid w:val="6C391BA5"/>
    <w:rsid w:val="6CE79206"/>
    <w:rsid w:val="6CF4C8A3"/>
    <w:rsid w:val="6CF82031"/>
    <w:rsid w:val="6D00158B"/>
    <w:rsid w:val="6D248573"/>
    <w:rsid w:val="6D3CD5D1"/>
    <w:rsid w:val="6D3EF1B3"/>
    <w:rsid w:val="6D63B7A2"/>
    <w:rsid w:val="6D7D0FA4"/>
    <w:rsid w:val="6D90CBDE"/>
    <w:rsid w:val="6DC9E662"/>
    <w:rsid w:val="6DE99291"/>
    <w:rsid w:val="6E49763A"/>
    <w:rsid w:val="6E5F956E"/>
    <w:rsid w:val="6E85E9A8"/>
    <w:rsid w:val="6EB2D27E"/>
    <w:rsid w:val="6EB4D381"/>
    <w:rsid w:val="6EE82B07"/>
    <w:rsid w:val="6F16FB4C"/>
    <w:rsid w:val="6F650366"/>
    <w:rsid w:val="6F7548ED"/>
    <w:rsid w:val="705DB244"/>
    <w:rsid w:val="70B4F74C"/>
    <w:rsid w:val="70E075EB"/>
    <w:rsid w:val="70E4CABE"/>
    <w:rsid w:val="71075598"/>
    <w:rsid w:val="7124FEFF"/>
    <w:rsid w:val="7126AFDC"/>
    <w:rsid w:val="7167E02C"/>
    <w:rsid w:val="71FC9CBE"/>
    <w:rsid w:val="720C13E0"/>
    <w:rsid w:val="722B9028"/>
    <w:rsid w:val="72381A27"/>
    <w:rsid w:val="7239F6B5"/>
    <w:rsid w:val="725471E8"/>
    <w:rsid w:val="725D4A3C"/>
    <w:rsid w:val="72865768"/>
    <w:rsid w:val="728DA63B"/>
    <w:rsid w:val="72977AEE"/>
    <w:rsid w:val="72A61FCB"/>
    <w:rsid w:val="72A9D210"/>
    <w:rsid w:val="72B2268D"/>
    <w:rsid w:val="72BE0C85"/>
    <w:rsid w:val="72D01514"/>
    <w:rsid w:val="7319A586"/>
    <w:rsid w:val="73206259"/>
    <w:rsid w:val="7325482E"/>
    <w:rsid w:val="733A6A30"/>
    <w:rsid w:val="7342FD3C"/>
    <w:rsid w:val="73497755"/>
    <w:rsid w:val="735F0B13"/>
    <w:rsid w:val="7361E946"/>
    <w:rsid w:val="73AEB3DB"/>
    <w:rsid w:val="74160E14"/>
    <w:rsid w:val="7418DC76"/>
    <w:rsid w:val="7428B35C"/>
    <w:rsid w:val="743335EB"/>
    <w:rsid w:val="74348CF2"/>
    <w:rsid w:val="744ED480"/>
    <w:rsid w:val="746780B3"/>
    <w:rsid w:val="74885D78"/>
    <w:rsid w:val="74AC2E80"/>
    <w:rsid w:val="74B76B6F"/>
    <w:rsid w:val="74FD54E7"/>
    <w:rsid w:val="750D6E31"/>
    <w:rsid w:val="75301560"/>
    <w:rsid w:val="753B1376"/>
    <w:rsid w:val="753FA552"/>
    <w:rsid w:val="75411034"/>
    <w:rsid w:val="75629451"/>
    <w:rsid w:val="756783CC"/>
    <w:rsid w:val="76189562"/>
    <w:rsid w:val="765AACC5"/>
    <w:rsid w:val="76741A6C"/>
    <w:rsid w:val="7678AEB2"/>
    <w:rsid w:val="769CB648"/>
    <w:rsid w:val="76ADD244"/>
    <w:rsid w:val="76C355AF"/>
    <w:rsid w:val="76DB1A1C"/>
    <w:rsid w:val="77323E01"/>
    <w:rsid w:val="77A3C555"/>
    <w:rsid w:val="77BE76B4"/>
    <w:rsid w:val="77D8E697"/>
    <w:rsid w:val="77D90690"/>
    <w:rsid w:val="781EF30D"/>
    <w:rsid w:val="78441D93"/>
    <w:rsid w:val="7874C0C5"/>
    <w:rsid w:val="7893B45A"/>
    <w:rsid w:val="78BF0750"/>
    <w:rsid w:val="78D47631"/>
    <w:rsid w:val="78DE8F4F"/>
    <w:rsid w:val="792C52A3"/>
    <w:rsid w:val="79313511"/>
    <w:rsid w:val="795DB37D"/>
    <w:rsid w:val="799A2130"/>
    <w:rsid w:val="7A52FEB1"/>
    <w:rsid w:val="7A92B59F"/>
    <w:rsid w:val="7AA6A7EC"/>
    <w:rsid w:val="7AB7F2A4"/>
    <w:rsid w:val="7ABC357F"/>
    <w:rsid w:val="7AFF3994"/>
    <w:rsid w:val="7B0BDB45"/>
    <w:rsid w:val="7B8BF36B"/>
    <w:rsid w:val="7B990491"/>
    <w:rsid w:val="7BBC317B"/>
    <w:rsid w:val="7BE22306"/>
    <w:rsid w:val="7C0E37F4"/>
    <w:rsid w:val="7C1EA32E"/>
    <w:rsid w:val="7C569293"/>
    <w:rsid w:val="7CDF46AB"/>
    <w:rsid w:val="7CE0E7B7"/>
    <w:rsid w:val="7CF3570B"/>
    <w:rsid w:val="7D26FF20"/>
    <w:rsid w:val="7D352110"/>
    <w:rsid w:val="7D9788B2"/>
    <w:rsid w:val="7DE6BBB2"/>
    <w:rsid w:val="7DE7C7DA"/>
    <w:rsid w:val="7E1A4B6C"/>
    <w:rsid w:val="7E51F44A"/>
    <w:rsid w:val="7E708CFC"/>
    <w:rsid w:val="7E8E17DA"/>
    <w:rsid w:val="7F0C9A79"/>
    <w:rsid w:val="7F55F426"/>
    <w:rsid w:val="7F7F60CE"/>
    <w:rsid w:val="7F8421F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6B36C0"/>
  <w15:docId w15:val="{5252330C-E023-254C-B6A1-B920B5E12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7E3"/>
    <w:rPr>
      <w:rFonts w:ascii="Arial" w:hAnsi="Arial"/>
    </w:rPr>
  </w:style>
  <w:style w:type="paragraph" w:styleId="Ttulo1">
    <w:name w:val="heading 1"/>
    <w:basedOn w:val="Normal"/>
    <w:next w:val="Normal"/>
    <w:link w:val="Ttulo1Char"/>
    <w:uiPriority w:val="9"/>
    <w:qFormat/>
    <w:rsid w:val="004A6F12"/>
    <w:pPr>
      <w:spacing w:after="240" w:line="360" w:lineRule="auto"/>
      <w:outlineLvl w:val="0"/>
    </w:pPr>
    <w:rPr>
      <w:rFonts w:eastAsia="Arial" w:cs="Arial"/>
      <w:b/>
      <w:sz w:val="28"/>
    </w:rPr>
  </w:style>
  <w:style w:type="paragraph" w:styleId="Ttulo2">
    <w:name w:val="heading 2"/>
    <w:basedOn w:val="Normal"/>
    <w:next w:val="Normal"/>
    <w:link w:val="Ttulo2Char"/>
    <w:uiPriority w:val="9"/>
    <w:unhideWhenUsed/>
    <w:qFormat/>
    <w:rsid w:val="00B83227"/>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Ttulo3">
    <w:name w:val="heading 3"/>
    <w:basedOn w:val="Normal"/>
    <w:next w:val="Normal"/>
    <w:link w:val="Ttulo3Char"/>
    <w:uiPriority w:val="9"/>
    <w:unhideWhenUsed/>
    <w:qFormat/>
    <w:rsid w:val="00A32BCC"/>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4A6F12"/>
    <w:rPr>
      <w:rFonts w:ascii="Arial" w:eastAsia="Arial" w:hAnsi="Arial" w:cs="Arial"/>
      <w:b/>
      <w:sz w:val="28"/>
    </w:rPr>
  </w:style>
  <w:style w:type="paragraph" w:styleId="CabealhodoSumrio">
    <w:name w:val="TOC Heading"/>
    <w:basedOn w:val="Ttulo1"/>
    <w:next w:val="Normal"/>
    <w:uiPriority w:val="39"/>
    <w:unhideWhenUsed/>
    <w:qFormat/>
    <w:rsid w:val="004A6F12"/>
    <w:pPr>
      <w:spacing w:line="259" w:lineRule="auto"/>
      <w:outlineLvl w:val="9"/>
    </w:pPr>
    <w:rPr>
      <w:rFonts w:asciiTheme="majorHAnsi" w:hAnsiTheme="majorHAnsi"/>
      <w:b w:val="0"/>
      <w:caps/>
      <w:color w:val="0F4761" w:themeColor="accent1" w:themeShade="BF"/>
      <w:kern w:val="0"/>
      <w14:ligatures w14:val="none"/>
    </w:rPr>
  </w:style>
  <w:style w:type="paragraph" w:styleId="Sumrio1">
    <w:name w:val="toc 1"/>
    <w:basedOn w:val="Normal"/>
    <w:next w:val="Normal"/>
    <w:autoRedefine/>
    <w:uiPriority w:val="39"/>
    <w:unhideWhenUsed/>
    <w:rsid w:val="00254910"/>
    <w:pPr>
      <w:tabs>
        <w:tab w:val="right" w:leader="dot" w:pos="8494"/>
      </w:tabs>
      <w:spacing w:after="100"/>
    </w:pPr>
    <w:rPr>
      <w:b/>
      <w:bCs/>
      <w:noProof/>
    </w:rPr>
  </w:style>
  <w:style w:type="character" w:styleId="Hyperlink">
    <w:name w:val="Hyperlink"/>
    <w:basedOn w:val="Fontepargpadro"/>
    <w:uiPriority w:val="99"/>
    <w:unhideWhenUsed/>
    <w:rsid w:val="004A6F12"/>
    <w:rPr>
      <w:color w:val="467886" w:themeColor="hyperlink"/>
      <w:u w:val="single"/>
    </w:rPr>
  </w:style>
  <w:style w:type="paragraph" w:styleId="Cabealho">
    <w:name w:val="header"/>
    <w:basedOn w:val="Normal"/>
    <w:link w:val="CabealhoChar"/>
    <w:uiPriority w:val="99"/>
    <w:unhideWhenUsed/>
    <w:rsid w:val="00420DC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20DC5"/>
    <w:rPr>
      <w:rFonts w:ascii="Arial" w:hAnsi="Arial"/>
    </w:rPr>
  </w:style>
  <w:style w:type="paragraph" w:styleId="Rodap">
    <w:name w:val="footer"/>
    <w:basedOn w:val="Normal"/>
    <w:link w:val="RodapChar"/>
    <w:uiPriority w:val="99"/>
    <w:unhideWhenUsed/>
    <w:rsid w:val="00420DC5"/>
    <w:pPr>
      <w:tabs>
        <w:tab w:val="center" w:pos="4252"/>
        <w:tab w:val="right" w:pos="8504"/>
      </w:tabs>
      <w:spacing w:after="0" w:line="240" w:lineRule="auto"/>
    </w:pPr>
  </w:style>
  <w:style w:type="character" w:customStyle="1" w:styleId="RodapChar">
    <w:name w:val="Rodapé Char"/>
    <w:basedOn w:val="Fontepargpadro"/>
    <w:link w:val="Rodap"/>
    <w:uiPriority w:val="99"/>
    <w:rsid w:val="00420DC5"/>
    <w:rPr>
      <w:rFonts w:ascii="Arial" w:hAnsi="Arial"/>
    </w:rPr>
  </w:style>
  <w:style w:type="paragraph" w:styleId="Ttulo">
    <w:name w:val="Title"/>
    <w:basedOn w:val="Normal"/>
    <w:next w:val="Normal"/>
    <w:link w:val="TtuloChar"/>
    <w:uiPriority w:val="10"/>
    <w:qFormat/>
    <w:rsid w:val="0027153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271532"/>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8C2BBD"/>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PargrafodaLista">
    <w:name w:val="List Paragraph"/>
    <w:basedOn w:val="Normal"/>
    <w:uiPriority w:val="34"/>
    <w:qFormat/>
    <w:rsid w:val="00AB3D71"/>
    <w:pPr>
      <w:ind w:left="720"/>
      <w:contextualSpacing/>
    </w:pPr>
  </w:style>
  <w:style w:type="character" w:customStyle="1" w:styleId="Ttulo3Char">
    <w:name w:val="Título 3 Char"/>
    <w:basedOn w:val="Fontepargpadro"/>
    <w:link w:val="Ttulo3"/>
    <w:uiPriority w:val="9"/>
    <w:rsid w:val="00A32BCC"/>
    <w:rPr>
      <w:rFonts w:asciiTheme="majorHAnsi" w:eastAsiaTheme="majorEastAsia" w:hAnsiTheme="majorHAnsi" w:cstheme="majorBidi"/>
      <w:color w:val="0A2F40" w:themeColor="accent1" w:themeShade="7F"/>
    </w:rPr>
  </w:style>
  <w:style w:type="table" w:styleId="Tabelacomgrade">
    <w:name w:val="Table Grid"/>
    <w:basedOn w:val="Tabelanormal"/>
    <w:uiPriority w:val="39"/>
    <w:rsid w:val="007F72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Clara">
    <w:name w:val="Grid Table Light"/>
    <w:basedOn w:val="Tabelanormal"/>
    <w:uiPriority w:val="40"/>
    <w:rsid w:val="007F727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SimplesTabela1">
    <w:name w:val="Plain Table 1"/>
    <w:basedOn w:val="Tabelanormal"/>
    <w:uiPriority w:val="41"/>
    <w:rsid w:val="007F72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7F727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implesTabela3">
    <w:name w:val="Plain Table 3"/>
    <w:basedOn w:val="Tabelanormal"/>
    <w:uiPriority w:val="43"/>
    <w:rsid w:val="007F727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7F727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7F727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tulo2Char">
    <w:name w:val="Título 2 Char"/>
    <w:basedOn w:val="Fontepargpadro"/>
    <w:link w:val="Ttulo2"/>
    <w:uiPriority w:val="9"/>
    <w:rsid w:val="00B83227"/>
    <w:rPr>
      <w:rFonts w:asciiTheme="majorHAnsi" w:eastAsiaTheme="majorEastAsia" w:hAnsiTheme="majorHAnsi" w:cstheme="majorBidi"/>
      <w:color w:val="0F4761" w:themeColor="accent1" w:themeShade="BF"/>
      <w:sz w:val="26"/>
      <w:szCs w:val="26"/>
    </w:rPr>
  </w:style>
  <w:style w:type="character" w:styleId="Forte">
    <w:name w:val="Strong"/>
    <w:basedOn w:val="Fontepargpadro"/>
    <w:uiPriority w:val="22"/>
    <w:qFormat/>
    <w:rsid w:val="00CB5A70"/>
    <w:rPr>
      <w:b/>
      <w:bCs/>
    </w:rPr>
  </w:style>
  <w:style w:type="paragraph" w:styleId="Sumrio3">
    <w:name w:val="toc 3"/>
    <w:basedOn w:val="Normal"/>
    <w:next w:val="Normal"/>
    <w:autoRedefine/>
    <w:uiPriority w:val="39"/>
    <w:unhideWhenUsed/>
    <w:rsid w:val="00247614"/>
    <w:pPr>
      <w:spacing w:after="100"/>
      <w:ind w:left="480"/>
    </w:pPr>
  </w:style>
  <w:style w:type="paragraph" w:styleId="SemEspaamento">
    <w:name w:val="No Spacing"/>
    <w:uiPriority w:val="1"/>
    <w:qFormat/>
    <w:rsid w:val="00050D88"/>
    <w:pPr>
      <w:spacing w:after="0" w:line="240" w:lineRule="auto"/>
    </w:pPr>
    <w:rPr>
      <w:rFonts w:ascii="Arial" w:hAnsi="Arial"/>
    </w:rPr>
  </w:style>
  <w:style w:type="character" w:styleId="MenoPendente">
    <w:name w:val="Unresolved Mention"/>
    <w:basedOn w:val="Fontepargpadro"/>
    <w:uiPriority w:val="99"/>
    <w:semiHidden/>
    <w:unhideWhenUsed/>
    <w:rsid w:val="00F1166E"/>
    <w:rPr>
      <w:color w:val="605E5C"/>
      <w:shd w:val="clear" w:color="auto" w:fill="E1DFDD"/>
    </w:rPr>
  </w:style>
  <w:style w:type="character" w:customStyle="1" w:styleId="citation-35">
    <w:name w:val="citation-35"/>
    <w:basedOn w:val="Fontepargpadro"/>
    <w:rsid w:val="000C3A38"/>
  </w:style>
  <w:style w:type="character" w:customStyle="1" w:styleId="citation-34">
    <w:name w:val="citation-34"/>
    <w:basedOn w:val="Fontepargpadro"/>
    <w:rsid w:val="000C3A38"/>
  </w:style>
  <w:style w:type="character" w:customStyle="1" w:styleId="citation-33">
    <w:name w:val="citation-33"/>
    <w:basedOn w:val="Fontepargpadro"/>
    <w:rsid w:val="000C3A38"/>
  </w:style>
  <w:style w:type="character" w:customStyle="1" w:styleId="citation-32">
    <w:name w:val="citation-32"/>
    <w:basedOn w:val="Fontepargpadro"/>
    <w:rsid w:val="000C3A38"/>
  </w:style>
  <w:style w:type="paragraph" w:styleId="Sumrio2">
    <w:name w:val="toc 2"/>
    <w:basedOn w:val="Normal"/>
    <w:next w:val="Normal"/>
    <w:uiPriority w:val="39"/>
    <w:unhideWhenUsed/>
    <w:rsid w:val="12E8D935"/>
    <w:pPr>
      <w:spacing w:after="100"/>
      <w:ind w:left="220"/>
    </w:pPr>
  </w:style>
  <w:style w:type="character" w:customStyle="1" w:styleId="normaltextrun">
    <w:name w:val="normaltextrun"/>
    <w:basedOn w:val="Fontepargpadro"/>
    <w:rsid w:val="00CB11BF"/>
  </w:style>
  <w:style w:type="character" w:customStyle="1" w:styleId="eop">
    <w:name w:val="eop"/>
    <w:basedOn w:val="Fontepargpadro"/>
    <w:rsid w:val="00CB11BF"/>
  </w:style>
  <w:style w:type="character" w:styleId="nfase">
    <w:name w:val="Emphasis"/>
    <w:basedOn w:val="Fontepargpadro"/>
    <w:uiPriority w:val="20"/>
    <w:qFormat/>
    <w:rsid w:val="00D845E2"/>
    <w:rPr>
      <w:i/>
      <w:iCs/>
    </w:rPr>
  </w:style>
  <w:style w:type="paragraph" w:customStyle="1" w:styleId="paragraph">
    <w:name w:val="paragraph"/>
    <w:basedOn w:val="Normal"/>
    <w:rsid w:val="00D06891"/>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pagebreaktextspan">
    <w:name w:val="pagebreaktextspan"/>
    <w:basedOn w:val="Fontepargpadro"/>
    <w:rsid w:val="00601A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63050">
      <w:bodyDiv w:val="1"/>
      <w:marLeft w:val="0"/>
      <w:marRight w:val="0"/>
      <w:marTop w:val="0"/>
      <w:marBottom w:val="0"/>
      <w:divBdr>
        <w:top w:val="none" w:sz="0" w:space="0" w:color="auto"/>
        <w:left w:val="none" w:sz="0" w:space="0" w:color="auto"/>
        <w:bottom w:val="none" w:sz="0" w:space="0" w:color="auto"/>
        <w:right w:val="none" w:sz="0" w:space="0" w:color="auto"/>
      </w:divBdr>
    </w:div>
    <w:div w:id="306128911">
      <w:bodyDiv w:val="1"/>
      <w:marLeft w:val="0"/>
      <w:marRight w:val="0"/>
      <w:marTop w:val="0"/>
      <w:marBottom w:val="0"/>
      <w:divBdr>
        <w:top w:val="none" w:sz="0" w:space="0" w:color="auto"/>
        <w:left w:val="none" w:sz="0" w:space="0" w:color="auto"/>
        <w:bottom w:val="none" w:sz="0" w:space="0" w:color="auto"/>
        <w:right w:val="none" w:sz="0" w:space="0" w:color="auto"/>
      </w:divBdr>
    </w:div>
    <w:div w:id="385689587">
      <w:bodyDiv w:val="1"/>
      <w:marLeft w:val="0"/>
      <w:marRight w:val="0"/>
      <w:marTop w:val="0"/>
      <w:marBottom w:val="0"/>
      <w:divBdr>
        <w:top w:val="none" w:sz="0" w:space="0" w:color="auto"/>
        <w:left w:val="none" w:sz="0" w:space="0" w:color="auto"/>
        <w:bottom w:val="none" w:sz="0" w:space="0" w:color="auto"/>
        <w:right w:val="none" w:sz="0" w:space="0" w:color="auto"/>
      </w:divBdr>
    </w:div>
    <w:div w:id="464353765">
      <w:bodyDiv w:val="1"/>
      <w:marLeft w:val="0"/>
      <w:marRight w:val="0"/>
      <w:marTop w:val="0"/>
      <w:marBottom w:val="0"/>
      <w:divBdr>
        <w:top w:val="none" w:sz="0" w:space="0" w:color="auto"/>
        <w:left w:val="none" w:sz="0" w:space="0" w:color="auto"/>
        <w:bottom w:val="none" w:sz="0" w:space="0" w:color="auto"/>
        <w:right w:val="none" w:sz="0" w:space="0" w:color="auto"/>
      </w:divBdr>
    </w:div>
    <w:div w:id="496384117">
      <w:bodyDiv w:val="1"/>
      <w:marLeft w:val="0"/>
      <w:marRight w:val="0"/>
      <w:marTop w:val="0"/>
      <w:marBottom w:val="0"/>
      <w:divBdr>
        <w:top w:val="none" w:sz="0" w:space="0" w:color="auto"/>
        <w:left w:val="none" w:sz="0" w:space="0" w:color="auto"/>
        <w:bottom w:val="none" w:sz="0" w:space="0" w:color="auto"/>
        <w:right w:val="none" w:sz="0" w:space="0" w:color="auto"/>
      </w:divBdr>
      <w:divsChild>
        <w:div w:id="1865826618">
          <w:marLeft w:val="0"/>
          <w:marRight w:val="0"/>
          <w:marTop w:val="0"/>
          <w:marBottom w:val="0"/>
          <w:divBdr>
            <w:top w:val="none" w:sz="0" w:space="0" w:color="auto"/>
            <w:left w:val="none" w:sz="0" w:space="0" w:color="auto"/>
            <w:bottom w:val="none" w:sz="0" w:space="0" w:color="auto"/>
            <w:right w:val="none" w:sz="0" w:space="0" w:color="auto"/>
          </w:divBdr>
        </w:div>
        <w:div w:id="1916358933">
          <w:marLeft w:val="0"/>
          <w:marRight w:val="0"/>
          <w:marTop w:val="0"/>
          <w:marBottom w:val="0"/>
          <w:divBdr>
            <w:top w:val="none" w:sz="0" w:space="0" w:color="auto"/>
            <w:left w:val="none" w:sz="0" w:space="0" w:color="auto"/>
            <w:bottom w:val="none" w:sz="0" w:space="0" w:color="auto"/>
            <w:right w:val="none" w:sz="0" w:space="0" w:color="auto"/>
          </w:divBdr>
        </w:div>
        <w:div w:id="994648852">
          <w:marLeft w:val="0"/>
          <w:marRight w:val="0"/>
          <w:marTop w:val="0"/>
          <w:marBottom w:val="0"/>
          <w:divBdr>
            <w:top w:val="none" w:sz="0" w:space="0" w:color="auto"/>
            <w:left w:val="none" w:sz="0" w:space="0" w:color="auto"/>
            <w:bottom w:val="none" w:sz="0" w:space="0" w:color="auto"/>
            <w:right w:val="none" w:sz="0" w:space="0" w:color="auto"/>
          </w:divBdr>
        </w:div>
        <w:div w:id="1459881367">
          <w:marLeft w:val="0"/>
          <w:marRight w:val="0"/>
          <w:marTop w:val="0"/>
          <w:marBottom w:val="0"/>
          <w:divBdr>
            <w:top w:val="none" w:sz="0" w:space="0" w:color="auto"/>
            <w:left w:val="none" w:sz="0" w:space="0" w:color="auto"/>
            <w:bottom w:val="none" w:sz="0" w:space="0" w:color="auto"/>
            <w:right w:val="none" w:sz="0" w:space="0" w:color="auto"/>
          </w:divBdr>
        </w:div>
        <w:div w:id="24986028">
          <w:marLeft w:val="0"/>
          <w:marRight w:val="0"/>
          <w:marTop w:val="0"/>
          <w:marBottom w:val="0"/>
          <w:divBdr>
            <w:top w:val="none" w:sz="0" w:space="0" w:color="auto"/>
            <w:left w:val="none" w:sz="0" w:space="0" w:color="auto"/>
            <w:bottom w:val="none" w:sz="0" w:space="0" w:color="auto"/>
            <w:right w:val="none" w:sz="0" w:space="0" w:color="auto"/>
          </w:divBdr>
        </w:div>
        <w:div w:id="1838303261">
          <w:marLeft w:val="0"/>
          <w:marRight w:val="0"/>
          <w:marTop w:val="0"/>
          <w:marBottom w:val="0"/>
          <w:divBdr>
            <w:top w:val="none" w:sz="0" w:space="0" w:color="auto"/>
            <w:left w:val="none" w:sz="0" w:space="0" w:color="auto"/>
            <w:bottom w:val="none" w:sz="0" w:space="0" w:color="auto"/>
            <w:right w:val="none" w:sz="0" w:space="0" w:color="auto"/>
          </w:divBdr>
        </w:div>
        <w:div w:id="211625918">
          <w:marLeft w:val="0"/>
          <w:marRight w:val="0"/>
          <w:marTop w:val="0"/>
          <w:marBottom w:val="0"/>
          <w:divBdr>
            <w:top w:val="none" w:sz="0" w:space="0" w:color="auto"/>
            <w:left w:val="none" w:sz="0" w:space="0" w:color="auto"/>
            <w:bottom w:val="none" w:sz="0" w:space="0" w:color="auto"/>
            <w:right w:val="none" w:sz="0" w:space="0" w:color="auto"/>
          </w:divBdr>
        </w:div>
        <w:div w:id="883639118">
          <w:marLeft w:val="0"/>
          <w:marRight w:val="0"/>
          <w:marTop w:val="0"/>
          <w:marBottom w:val="0"/>
          <w:divBdr>
            <w:top w:val="none" w:sz="0" w:space="0" w:color="auto"/>
            <w:left w:val="none" w:sz="0" w:space="0" w:color="auto"/>
            <w:bottom w:val="none" w:sz="0" w:space="0" w:color="auto"/>
            <w:right w:val="none" w:sz="0" w:space="0" w:color="auto"/>
          </w:divBdr>
        </w:div>
        <w:div w:id="601839735">
          <w:marLeft w:val="0"/>
          <w:marRight w:val="0"/>
          <w:marTop w:val="0"/>
          <w:marBottom w:val="0"/>
          <w:divBdr>
            <w:top w:val="none" w:sz="0" w:space="0" w:color="auto"/>
            <w:left w:val="none" w:sz="0" w:space="0" w:color="auto"/>
            <w:bottom w:val="none" w:sz="0" w:space="0" w:color="auto"/>
            <w:right w:val="none" w:sz="0" w:space="0" w:color="auto"/>
          </w:divBdr>
        </w:div>
        <w:div w:id="1911503346">
          <w:marLeft w:val="0"/>
          <w:marRight w:val="0"/>
          <w:marTop w:val="0"/>
          <w:marBottom w:val="0"/>
          <w:divBdr>
            <w:top w:val="none" w:sz="0" w:space="0" w:color="auto"/>
            <w:left w:val="none" w:sz="0" w:space="0" w:color="auto"/>
            <w:bottom w:val="none" w:sz="0" w:space="0" w:color="auto"/>
            <w:right w:val="none" w:sz="0" w:space="0" w:color="auto"/>
          </w:divBdr>
        </w:div>
      </w:divsChild>
    </w:div>
    <w:div w:id="538276472">
      <w:bodyDiv w:val="1"/>
      <w:marLeft w:val="0"/>
      <w:marRight w:val="0"/>
      <w:marTop w:val="0"/>
      <w:marBottom w:val="0"/>
      <w:divBdr>
        <w:top w:val="none" w:sz="0" w:space="0" w:color="auto"/>
        <w:left w:val="none" w:sz="0" w:space="0" w:color="auto"/>
        <w:bottom w:val="none" w:sz="0" w:space="0" w:color="auto"/>
        <w:right w:val="none" w:sz="0" w:space="0" w:color="auto"/>
      </w:divBdr>
    </w:div>
    <w:div w:id="545333849">
      <w:bodyDiv w:val="1"/>
      <w:marLeft w:val="0"/>
      <w:marRight w:val="0"/>
      <w:marTop w:val="0"/>
      <w:marBottom w:val="0"/>
      <w:divBdr>
        <w:top w:val="none" w:sz="0" w:space="0" w:color="auto"/>
        <w:left w:val="none" w:sz="0" w:space="0" w:color="auto"/>
        <w:bottom w:val="none" w:sz="0" w:space="0" w:color="auto"/>
        <w:right w:val="none" w:sz="0" w:space="0" w:color="auto"/>
      </w:divBdr>
    </w:div>
    <w:div w:id="604843666">
      <w:bodyDiv w:val="1"/>
      <w:marLeft w:val="0"/>
      <w:marRight w:val="0"/>
      <w:marTop w:val="0"/>
      <w:marBottom w:val="0"/>
      <w:divBdr>
        <w:top w:val="none" w:sz="0" w:space="0" w:color="auto"/>
        <w:left w:val="none" w:sz="0" w:space="0" w:color="auto"/>
        <w:bottom w:val="none" w:sz="0" w:space="0" w:color="auto"/>
        <w:right w:val="none" w:sz="0" w:space="0" w:color="auto"/>
      </w:divBdr>
    </w:div>
    <w:div w:id="654721573">
      <w:bodyDiv w:val="1"/>
      <w:marLeft w:val="0"/>
      <w:marRight w:val="0"/>
      <w:marTop w:val="0"/>
      <w:marBottom w:val="0"/>
      <w:divBdr>
        <w:top w:val="none" w:sz="0" w:space="0" w:color="auto"/>
        <w:left w:val="none" w:sz="0" w:space="0" w:color="auto"/>
        <w:bottom w:val="none" w:sz="0" w:space="0" w:color="auto"/>
        <w:right w:val="none" w:sz="0" w:space="0" w:color="auto"/>
      </w:divBdr>
    </w:div>
    <w:div w:id="684982921">
      <w:bodyDiv w:val="1"/>
      <w:marLeft w:val="0"/>
      <w:marRight w:val="0"/>
      <w:marTop w:val="0"/>
      <w:marBottom w:val="0"/>
      <w:divBdr>
        <w:top w:val="none" w:sz="0" w:space="0" w:color="auto"/>
        <w:left w:val="none" w:sz="0" w:space="0" w:color="auto"/>
        <w:bottom w:val="none" w:sz="0" w:space="0" w:color="auto"/>
        <w:right w:val="none" w:sz="0" w:space="0" w:color="auto"/>
      </w:divBdr>
    </w:div>
    <w:div w:id="706487822">
      <w:bodyDiv w:val="1"/>
      <w:marLeft w:val="0"/>
      <w:marRight w:val="0"/>
      <w:marTop w:val="0"/>
      <w:marBottom w:val="0"/>
      <w:divBdr>
        <w:top w:val="none" w:sz="0" w:space="0" w:color="auto"/>
        <w:left w:val="none" w:sz="0" w:space="0" w:color="auto"/>
        <w:bottom w:val="none" w:sz="0" w:space="0" w:color="auto"/>
        <w:right w:val="none" w:sz="0" w:space="0" w:color="auto"/>
      </w:divBdr>
    </w:div>
    <w:div w:id="742341304">
      <w:bodyDiv w:val="1"/>
      <w:marLeft w:val="0"/>
      <w:marRight w:val="0"/>
      <w:marTop w:val="0"/>
      <w:marBottom w:val="0"/>
      <w:divBdr>
        <w:top w:val="none" w:sz="0" w:space="0" w:color="auto"/>
        <w:left w:val="none" w:sz="0" w:space="0" w:color="auto"/>
        <w:bottom w:val="none" w:sz="0" w:space="0" w:color="auto"/>
        <w:right w:val="none" w:sz="0" w:space="0" w:color="auto"/>
      </w:divBdr>
    </w:div>
    <w:div w:id="753817002">
      <w:bodyDiv w:val="1"/>
      <w:marLeft w:val="0"/>
      <w:marRight w:val="0"/>
      <w:marTop w:val="0"/>
      <w:marBottom w:val="0"/>
      <w:divBdr>
        <w:top w:val="none" w:sz="0" w:space="0" w:color="auto"/>
        <w:left w:val="none" w:sz="0" w:space="0" w:color="auto"/>
        <w:bottom w:val="none" w:sz="0" w:space="0" w:color="auto"/>
        <w:right w:val="none" w:sz="0" w:space="0" w:color="auto"/>
      </w:divBdr>
    </w:div>
    <w:div w:id="796603303">
      <w:bodyDiv w:val="1"/>
      <w:marLeft w:val="0"/>
      <w:marRight w:val="0"/>
      <w:marTop w:val="0"/>
      <w:marBottom w:val="0"/>
      <w:divBdr>
        <w:top w:val="none" w:sz="0" w:space="0" w:color="auto"/>
        <w:left w:val="none" w:sz="0" w:space="0" w:color="auto"/>
        <w:bottom w:val="none" w:sz="0" w:space="0" w:color="auto"/>
        <w:right w:val="none" w:sz="0" w:space="0" w:color="auto"/>
      </w:divBdr>
      <w:divsChild>
        <w:div w:id="1864856358">
          <w:marLeft w:val="0"/>
          <w:marRight w:val="0"/>
          <w:marTop w:val="0"/>
          <w:marBottom w:val="0"/>
          <w:divBdr>
            <w:top w:val="none" w:sz="0" w:space="0" w:color="auto"/>
            <w:left w:val="none" w:sz="0" w:space="0" w:color="auto"/>
            <w:bottom w:val="none" w:sz="0" w:space="0" w:color="auto"/>
            <w:right w:val="none" w:sz="0" w:space="0" w:color="auto"/>
          </w:divBdr>
          <w:divsChild>
            <w:div w:id="1357610060">
              <w:marLeft w:val="0"/>
              <w:marRight w:val="0"/>
              <w:marTop w:val="0"/>
              <w:marBottom w:val="0"/>
              <w:divBdr>
                <w:top w:val="none" w:sz="0" w:space="0" w:color="auto"/>
                <w:left w:val="none" w:sz="0" w:space="0" w:color="auto"/>
                <w:bottom w:val="none" w:sz="0" w:space="0" w:color="auto"/>
                <w:right w:val="none" w:sz="0" w:space="0" w:color="auto"/>
              </w:divBdr>
            </w:div>
            <w:div w:id="740753905">
              <w:marLeft w:val="0"/>
              <w:marRight w:val="0"/>
              <w:marTop w:val="0"/>
              <w:marBottom w:val="0"/>
              <w:divBdr>
                <w:top w:val="none" w:sz="0" w:space="0" w:color="auto"/>
                <w:left w:val="none" w:sz="0" w:space="0" w:color="auto"/>
                <w:bottom w:val="none" w:sz="0" w:space="0" w:color="auto"/>
                <w:right w:val="none" w:sz="0" w:space="0" w:color="auto"/>
              </w:divBdr>
            </w:div>
            <w:div w:id="96605875">
              <w:marLeft w:val="0"/>
              <w:marRight w:val="0"/>
              <w:marTop w:val="0"/>
              <w:marBottom w:val="0"/>
              <w:divBdr>
                <w:top w:val="none" w:sz="0" w:space="0" w:color="auto"/>
                <w:left w:val="none" w:sz="0" w:space="0" w:color="auto"/>
                <w:bottom w:val="none" w:sz="0" w:space="0" w:color="auto"/>
                <w:right w:val="none" w:sz="0" w:space="0" w:color="auto"/>
              </w:divBdr>
            </w:div>
            <w:div w:id="1676377502">
              <w:marLeft w:val="0"/>
              <w:marRight w:val="0"/>
              <w:marTop w:val="0"/>
              <w:marBottom w:val="0"/>
              <w:divBdr>
                <w:top w:val="none" w:sz="0" w:space="0" w:color="auto"/>
                <w:left w:val="none" w:sz="0" w:space="0" w:color="auto"/>
                <w:bottom w:val="none" w:sz="0" w:space="0" w:color="auto"/>
                <w:right w:val="none" w:sz="0" w:space="0" w:color="auto"/>
              </w:divBdr>
            </w:div>
            <w:div w:id="1157451250">
              <w:marLeft w:val="0"/>
              <w:marRight w:val="0"/>
              <w:marTop w:val="0"/>
              <w:marBottom w:val="0"/>
              <w:divBdr>
                <w:top w:val="none" w:sz="0" w:space="0" w:color="auto"/>
                <w:left w:val="none" w:sz="0" w:space="0" w:color="auto"/>
                <w:bottom w:val="none" w:sz="0" w:space="0" w:color="auto"/>
                <w:right w:val="none" w:sz="0" w:space="0" w:color="auto"/>
              </w:divBdr>
            </w:div>
            <w:div w:id="1228146419">
              <w:marLeft w:val="0"/>
              <w:marRight w:val="0"/>
              <w:marTop w:val="0"/>
              <w:marBottom w:val="0"/>
              <w:divBdr>
                <w:top w:val="none" w:sz="0" w:space="0" w:color="auto"/>
                <w:left w:val="none" w:sz="0" w:space="0" w:color="auto"/>
                <w:bottom w:val="none" w:sz="0" w:space="0" w:color="auto"/>
                <w:right w:val="none" w:sz="0" w:space="0" w:color="auto"/>
              </w:divBdr>
            </w:div>
            <w:div w:id="870217739">
              <w:marLeft w:val="0"/>
              <w:marRight w:val="0"/>
              <w:marTop w:val="0"/>
              <w:marBottom w:val="0"/>
              <w:divBdr>
                <w:top w:val="none" w:sz="0" w:space="0" w:color="auto"/>
                <w:left w:val="none" w:sz="0" w:space="0" w:color="auto"/>
                <w:bottom w:val="none" w:sz="0" w:space="0" w:color="auto"/>
                <w:right w:val="none" w:sz="0" w:space="0" w:color="auto"/>
              </w:divBdr>
            </w:div>
            <w:div w:id="1828667239">
              <w:marLeft w:val="0"/>
              <w:marRight w:val="0"/>
              <w:marTop w:val="0"/>
              <w:marBottom w:val="0"/>
              <w:divBdr>
                <w:top w:val="none" w:sz="0" w:space="0" w:color="auto"/>
                <w:left w:val="none" w:sz="0" w:space="0" w:color="auto"/>
                <w:bottom w:val="none" w:sz="0" w:space="0" w:color="auto"/>
                <w:right w:val="none" w:sz="0" w:space="0" w:color="auto"/>
              </w:divBdr>
            </w:div>
            <w:div w:id="2057661232">
              <w:marLeft w:val="0"/>
              <w:marRight w:val="0"/>
              <w:marTop w:val="0"/>
              <w:marBottom w:val="0"/>
              <w:divBdr>
                <w:top w:val="none" w:sz="0" w:space="0" w:color="auto"/>
                <w:left w:val="none" w:sz="0" w:space="0" w:color="auto"/>
                <w:bottom w:val="none" w:sz="0" w:space="0" w:color="auto"/>
                <w:right w:val="none" w:sz="0" w:space="0" w:color="auto"/>
              </w:divBdr>
            </w:div>
            <w:div w:id="1220215396">
              <w:marLeft w:val="0"/>
              <w:marRight w:val="0"/>
              <w:marTop w:val="0"/>
              <w:marBottom w:val="0"/>
              <w:divBdr>
                <w:top w:val="none" w:sz="0" w:space="0" w:color="auto"/>
                <w:left w:val="none" w:sz="0" w:space="0" w:color="auto"/>
                <w:bottom w:val="none" w:sz="0" w:space="0" w:color="auto"/>
                <w:right w:val="none" w:sz="0" w:space="0" w:color="auto"/>
              </w:divBdr>
            </w:div>
            <w:div w:id="1191184066">
              <w:marLeft w:val="0"/>
              <w:marRight w:val="0"/>
              <w:marTop w:val="0"/>
              <w:marBottom w:val="0"/>
              <w:divBdr>
                <w:top w:val="none" w:sz="0" w:space="0" w:color="auto"/>
                <w:left w:val="none" w:sz="0" w:space="0" w:color="auto"/>
                <w:bottom w:val="none" w:sz="0" w:space="0" w:color="auto"/>
                <w:right w:val="none" w:sz="0" w:space="0" w:color="auto"/>
              </w:divBdr>
            </w:div>
            <w:div w:id="1365595865">
              <w:marLeft w:val="0"/>
              <w:marRight w:val="0"/>
              <w:marTop w:val="0"/>
              <w:marBottom w:val="0"/>
              <w:divBdr>
                <w:top w:val="none" w:sz="0" w:space="0" w:color="auto"/>
                <w:left w:val="none" w:sz="0" w:space="0" w:color="auto"/>
                <w:bottom w:val="none" w:sz="0" w:space="0" w:color="auto"/>
                <w:right w:val="none" w:sz="0" w:space="0" w:color="auto"/>
              </w:divBdr>
            </w:div>
            <w:div w:id="1485199433">
              <w:marLeft w:val="0"/>
              <w:marRight w:val="0"/>
              <w:marTop w:val="0"/>
              <w:marBottom w:val="0"/>
              <w:divBdr>
                <w:top w:val="none" w:sz="0" w:space="0" w:color="auto"/>
                <w:left w:val="none" w:sz="0" w:space="0" w:color="auto"/>
                <w:bottom w:val="none" w:sz="0" w:space="0" w:color="auto"/>
                <w:right w:val="none" w:sz="0" w:space="0" w:color="auto"/>
              </w:divBdr>
            </w:div>
            <w:div w:id="216861754">
              <w:marLeft w:val="0"/>
              <w:marRight w:val="0"/>
              <w:marTop w:val="0"/>
              <w:marBottom w:val="0"/>
              <w:divBdr>
                <w:top w:val="none" w:sz="0" w:space="0" w:color="auto"/>
                <w:left w:val="none" w:sz="0" w:space="0" w:color="auto"/>
                <w:bottom w:val="none" w:sz="0" w:space="0" w:color="auto"/>
                <w:right w:val="none" w:sz="0" w:space="0" w:color="auto"/>
              </w:divBdr>
            </w:div>
            <w:div w:id="406534625">
              <w:marLeft w:val="0"/>
              <w:marRight w:val="0"/>
              <w:marTop w:val="0"/>
              <w:marBottom w:val="0"/>
              <w:divBdr>
                <w:top w:val="none" w:sz="0" w:space="0" w:color="auto"/>
                <w:left w:val="none" w:sz="0" w:space="0" w:color="auto"/>
                <w:bottom w:val="none" w:sz="0" w:space="0" w:color="auto"/>
                <w:right w:val="none" w:sz="0" w:space="0" w:color="auto"/>
              </w:divBdr>
            </w:div>
            <w:div w:id="1968732391">
              <w:marLeft w:val="0"/>
              <w:marRight w:val="0"/>
              <w:marTop w:val="0"/>
              <w:marBottom w:val="0"/>
              <w:divBdr>
                <w:top w:val="none" w:sz="0" w:space="0" w:color="auto"/>
                <w:left w:val="none" w:sz="0" w:space="0" w:color="auto"/>
                <w:bottom w:val="none" w:sz="0" w:space="0" w:color="auto"/>
                <w:right w:val="none" w:sz="0" w:space="0" w:color="auto"/>
              </w:divBdr>
            </w:div>
            <w:div w:id="1836798830">
              <w:marLeft w:val="0"/>
              <w:marRight w:val="0"/>
              <w:marTop w:val="0"/>
              <w:marBottom w:val="0"/>
              <w:divBdr>
                <w:top w:val="none" w:sz="0" w:space="0" w:color="auto"/>
                <w:left w:val="none" w:sz="0" w:space="0" w:color="auto"/>
                <w:bottom w:val="none" w:sz="0" w:space="0" w:color="auto"/>
                <w:right w:val="none" w:sz="0" w:space="0" w:color="auto"/>
              </w:divBdr>
            </w:div>
            <w:div w:id="964770389">
              <w:marLeft w:val="0"/>
              <w:marRight w:val="0"/>
              <w:marTop w:val="0"/>
              <w:marBottom w:val="0"/>
              <w:divBdr>
                <w:top w:val="none" w:sz="0" w:space="0" w:color="auto"/>
                <w:left w:val="none" w:sz="0" w:space="0" w:color="auto"/>
                <w:bottom w:val="none" w:sz="0" w:space="0" w:color="auto"/>
                <w:right w:val="none" w:sz="0" w:space="0" w:color="auto"/>
              </w:divBdr>
            </w:div>
            <w:div w:id="174359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611">
      <w:bodyDiv w:val="1"/>
      <w:marLeft w:val="0"/>
      <w:marRight w:val="0"/>
      <w:marTop w:val="0"/>
      <w:marBottom w:val="0"/>
      <w:divBdr>
        <w:top w:val="none" w:sz="0" w:space="0" w:color="auto"/>
        <w:left w:val="none" w:sz="0" w:space="0" w:color="auto"/>
        <w:bottom w:val="none" w:sz="0" w:space="0" w:color="auto"/>
        <w:right w:val="none" w:sz="0" w:space="0" w:color="auto"/>
      </w:divBdr>
    </w:div>
    <w:div w:id="812217297">
      <w:bodyDiv w:val="1"/>
      <w:marLeft w:val="0"/>
      <w:marRight w:val="0"/>
      <w:marTop w:val="0"/>
      <w:marBottom w:val="0"/>
      <w:divBdr>
        <w:top w:val="none" w:sz="0" w:space="0" w:color="auto"/>
        <w:left w:val="none" w:sz="0" w:space="0" w:color="auto"/>
        <w:bottom w:val="none" w:sz="0" w:space="0" w:color="auto"/>
        <w:right w:val="none" w:sz="0" w:space="0" w:color="auto"/>
      </w:divBdr>
    </w:div>
    <w:div w:id="954943773">
      <w:bodyDiv w:val="1"/>
      <w:marLeft w:val="0"/>
      <w:marRight w:val="0"/>
      <w:marTop w:val="0"/>
      <w:marBottom w:val="0"/>
      <w:divBdr>
        <w:top w:val="none" w:sz="0" w:space="0" w:color="auto"/>
        <w:left w:val="none" w:sz="0" w:space="0" w:color="auto"/>
        <w:bottom w:val="none" w:sz="0" w:space="0" w:color="auto"/>
        <w:right w:val="none" w:sz="0" w:space="0" w:color="auto"/>
      </w:divBdr>
    </w:div>
    <w:div w:id="1048722440">
      <w:bodyDiv w:val="1"/>
      <w:marLeft w:val="0"/>
      <w:marRight w:val="0"/>
      <w:marTop w:val="0"/>
      <w:marBottom w:val="0"/>
      <w:divBdr>
        <w:top w:val="none" w:sz="0" w:space="0" w:color="auto"/>
        <w:left w:val="none" w:sz="0" w:space="0" w:color="auto"/>
        <w:bottom w:val="none" w:sz="0" w:space="0" w:color="auto"/>
        <w:right w:val="none" w:sz="0" w:space="0" w:color="auto"/>
      </w:divBdr>
    </w:div>
    <w:div w:id="1064571607">
      <w:bodyDiv w:val="1"/>
      <w:marLeft w:val="0"/>
      <w:marRight w:val="0"/>
      <w:marTop w:val="0"/>
      <w:marBottom w:val="0"/>
      <w:divBdr>
        <w:top w:val="none" w:sz="0" w:space="0" w:color="auto"/>
        <w:left w:val="none" w:sz="0" w:space="0" w:color="auto"/>
        <w:bottom w:val="none" w:sz="0" w:space="0" w:color="auto"/>
        <w:right w:val="none" w:sz="0" w:space="0" w:color="auto"/>
      </w:divBdr>
    </w:div>
    <w:div w:id="1068959363">
      <w:bodyDiv w:val="1"/>
      <w:marLeft w:val="0"/>
      <w:marRight w:val="0"/>
      <w:marTop w:val="0"/>
      <w:marBottom w:val="0"/>
      <w:divBdr>
        <w:top w:val="none" w:sz="0" w:space="0" w:color="auto"/>
        <w:left w:val="none" w:sz="0" w:space="0" w:color="auto"/>
        <w:bottom w:val="none" w:sz="0" w:space="0" w:color="auto"/>
        <w:right w:val="none" w:sz="0" w:space="0" w:color="auto"/>
      </w:divBdr>
    </w:div>
    <w:div w:id="1176308613">
      <w:bodyDiv w:val="1"/>
      <w:marLeft w:val="0"/>
      <w:marRight w:val="0"/>
      <w:marTop w:val="0"/>
      <w:marBottom w:val="0"/>
      <w:divBdr>
        <w:top w:val="none" w:sz="0" w:space="0" w:color="auto"/>
        <w:left w:val="none" w:sz="0" w:space="0" w:color="auto"/>
        <w:bottom w:val="none" w:sz="0" w:space="0" w:color="auto"/>
        <w:right w:val="none" w:sz="0" w:space="0" w:color="auto"/>
      </w:divBdr>
    </w:div>
    <w:div w:id="1348410372">
      <w:bodyDiv w:val="1"/>
      <w:marLeft w:val="0"/>
      <w:marRight w:val="0"/>
      <w:marTop w:val="0"/>
      <w:marBottom w:val="0"/>
      <w:divBdr>
        <w:top w:val="none" w:sz="0" w:space="0" w:color="auto"/>
        <w:left w:val="none" w:sz="0" w:space="0" w:color="auto"/>
        <w:bottom w:val="none" w:sz="0" w:space="0" w:color="auto"/>
        <w:right w:val="none" w:sz="0" w:space="0" w:color="auto"/>
      </w:divBdr>
    </w:div>
    <w:div w:id="1488204156">
      <w:bodyDiv w:val="1"/>
      <w:marLeft w:val="0"/>
      <w:marRight w:val="0"/>
      <w:marTop w:val="0"/>
      <w:marBottom w:val="0"/>
      <w:divBdr>
        <w:top w:val="none" w:sz="0" w:space="0" w:color="auto"/>
        <w:left w:val="none" w:sz="0" w:space="0" w:color="auto"/>
        <w:bottom w:val="none" w:sz="0" w:space="0" w:color="auto"/>
        <w:right w:val="none" w:sz="0" w:space="0" w:color="auto"/>
      </w:divBdr>
    </w:div>
    <w:div w:id="1638953451">
      <w:bodyDiv w:val="1"/>
      <w:marLeft w:val="0"/>
      <w:marRight w:val="0"/>
      <w:marTop w:val="0"/>
      <w:marBottom w:val="0"/>
      <w:divBdr>
        <w:top w:val="none" w:sz="0" w:space="0" w:color="auto"/>
        <w:left w:val="none" w:sz="0" w:space="0" w:color="auto"/>
        <w:bottom w:val="none" w:sz="0" w:space="0" w:color="auto"/>
        <w:right w:val="none" w:sz="0" w:space="0" w:color="auto"/>
      </w:divBdr>
    </w:div>
    <w:div w:id="1743987462">
      <w:bodyDiv w:val="1"/>
      <w:marLeft w:val="0"/>
      <w:marRight w:val="0"/>
      <w:marTop w:val="0"/>
      <w:marBottom w:val="0"/>
      <w:divBdr>
        <w:top w:val="none" w:sz="0" w:space="0" w:color="auto"/>
        <w:left w:val="none" w:sz="0" w:space="0" w:color="auto"/>
        <w:bottom w:val="none" w:sz="0" w:space="0" w:color="auto"/>
        <w:right w:val="none" w:sz="0" w:space="0" w:color="auto"/>
      </w:divBdr>
      <w:divsChild>
        <w:div w:id="642777955">
          <w:marLeft w:val="0"/>
          <w:marRight w:val="0"/>
          <w:marTop w:val="0"/>
          <w:marBottom w:val="0"/>
          <w:divBdr>
            <w:top w:val="none" w:sz="0" w:space="0" w:color="auto"/>
            <w:left w:val="none" w:sz="0" w:space="0" w:color="auto"/>
            <w:bottom w:val="none" w:sz="0" w:space="0" w:color="auto"/>
            <w:right w:val="none" w:sz="0" w:space="0" w:color="auto"/>
          </w:divBdr>
          <w:divsChild>
            <w:div w:id="900944580">
              <w:marLeft w:val="0"/>
              <w:marRight w:val="0"/>
              <w:marTop w:val="0"/>
              <w:marBottom w:val="0"/>
              <w:divBdr>
                <w:top w:val="none" w:sz="0" w:space="0" w:color="auto"/>
                <w:left w:val="none" w:sz="0" w:space="0" w:color="auto"/>
                <w:bottom w:val="none" w:sz="0" w:space="0" w:color="auto"/>
                <w:right w:val="none" w:sz="0" w:space="0" w:color="auto"/>
              </w:divBdr>
            </w:div>
            <w:div w:id="11561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803">
      <w:bodyDiv w:val="1"/>
      <w:marLeft w:val="0"/>
      <w:marRight w:val="0"/>
      <w:marTop w:val="0"/>
      <w:marBottom w:val="0"/>
      <w:divBdr>
        <w:top w:val="none" w:sz="0" w:space="0" w:color="auto"/>
        <w:left w:val="none" w:sz="0" w:space="0" w:color="auto"/>
        <w:bottom w:val="none" w:sz="0" w:space="0" w:color="auto"/>
        <w:right w:val="none" w:sz="0" w:space="0" w:color="auto"/>
      </w:divBdr>
    </w:div>
    <w:div w:id="1820609814">
      <w:bodyDiv w:val="1"/>
      <w:marLeft w:val="0"/>
      <w:marRight w:val="0"/>
      <w:marTop w:val="0"/>
      <w:marBottom w:val="0"/>
      <w:divBdr>
        <w:top w:val="none" w:sz="0" w:space="0" w:color="auto"/>
        <w:left w:val="none" w:sz="0" w:space="0" w:color="auto"/>
        <w:bottom w:val="none" w:sz="0" w:space="0" w:color="auto"/>
        <w:right w:val="none" w:sz="0" w:space="0" w:color="auto"/>
      </w:divBdr>
    </w:div>
    <w:div w:id="1864243671">
      <w:bodyDiv w:val="1"/>
      <w:marLeft w:val="0"/>
      <w:marRight w:val="0"/>
      <w:marTop w:val="0"/>
      <w:marBottom w:val="0"/>
      <w:divBdr>
        <w:top w:val="none" w:sz="0" w:space="0" w:color="auto"/>
        <w:left w:val="none" w:sz="0" w:space="0" w:color="auto"/>
        <w:bottom w:val="none" w:sz="0" w:space="0" w:color="auto"/>
        <w:right w:val="none" w:sz="0" w:space="0" w:color="auto"/>
      </w:divBdr>
    </w:div>
    <w:div w:id="2029404281">
      <w:bodyDiv w:val="1"/>
      <w:marLeft w:val="0"/>
      <w:marRight w:val="0"/>
      <w:marTop w:val="0"/>
      <w:marBottom w:val="0"/>
      <w:divBdr>
        <w:top w:val="none" w:sz="0" w:space="0" w:color="auto"/>
        <w:left w:val="none" w:sz="0" w:space="0" w:color="auto"/>
        <w:bottom w:val="none" w:sz="0" w:space="0" w:color="auto"/>
        <w:right w:val="none" w:sz="0" w:space="0" w:color="auto"/>
      </w:divBdr>
    </w:div>
    <w:div w:id="2037726814">
      <w:bodyDiv w:val="1"/>
      <w:marLeft w:val="0"/>
      <w:marRight w:val="0"/>
      <w:marTop w:val="0"/>
      <w:marBottom w:val="0"/>
      <w:divBdr>
        <w:top w:val="none" w:sz="0" w:space="0" w:color="auto"/>
        <w:left w:val="none" w:sz="0" w:space="0" w:color="auto"/>
        <w:bottom w:val="none" w:sz="0" w:space="0" w:color="auto"/>
        <w:right w:val="none" w:sz="0" w:space="0" w:color="auto"/>
      </w:divBdr>
    </w:div>
    <w:div w:id="2049063491">
      <w:bodyDiv w:val="1"/>
      <w:marLeft w:val="0"/>
      <w:marRight w:val="0"/>
      <w:marTop w:val="0"/>
      <w:marBottom w:val="0"/>
      <w:divBdr>
        <w:top w:val="none" w:sz="0" w:space="0" w:color="auto"/>
        <w:left w:val="none" w:sz="0" w:space="0" w:color="auto"/>
        <w:bottom w:val="none" w:sz="0" w:space="0" w:color="auto"/>
        <w:right w:val="none" w:sz="0" w:space="0" w:color="auto"/>
      </w:divBdr>
    </w:div>
    <w:div w:id="2053387249">
      <w:bodyDiv w:val="1"/>
      <w:marLeft w:val="0"/>
      <w:marRight w:val="0"/>
      <w:marTop w:val="0"/>
      <w:marBottom w:val="0"/>
      <w:divBdr>
        <w:top w:val="none" w:sz="0" w:space="0" w:color="auto"/>
        <w:left w:val="none" w:sz="0" w:space="0" w:color="auto"/>
        <w:bottom w:val="none" w:sz="0" w:space="0" w:color="auto"/>
        <w:right w:val="none" w:sz="0" w:space="0" w:color="auto"/>
      </w:divBdr>
    </w:div>
    <w:div w:id="2102337016">
      <w:bodyDiv w:val="1"/>
      <w:marLeft w:val="0"/>
      <w:marRight w:val="0"/>
      <w:marTop w:val="0"/>
      <w:marBottom w:val="0"/>
      <w:divBdr>
        <w:top w:val="none" w:sz="0" w:space="0" w:color="auto"/>
        <w:left w:val="none" w:sz="0" w:space="0" w:color="auto"/>
        <w:bottom w:val="none" w:sz="0" w:space="0" w:color="auto"/>
        <w:right w:val="none" w:sz="0" w:space="0" w:color="auto"/>
      </w:divBdr>
      <w:divsChild>
        <w:div w:id="511841765">
          <w:marLeft w:val="-108"/>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footer" Target="footer3.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a3f1e86d-3283-4dde-8f4c-fde8610a6d5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80D1B5272D3DC6489076E3EB55D68F52" ma:contentTypeVersion="15" ma:contentTypeDescription="Create a new document." ma:contentTypeScope="" ma:versionID="1a6920fd63ea38240ae43247529536be">
  <xsd:schema xmlns:xsd="http://www.w3.org/2001/XMLSchema" xmlns:xs="http://www.w3.org/2001/XMLSchema" xmlns:p="http://schemas.microsoft.com/office/2006/metadata/properties" xmlns:ns3="a3f1e86d-3283-4dde-8f4c-fde8610a6d5e" xmlns:ns4="057464d5-9fd3-4c23-8bd1-250148bec2ae" targetNamespace="http://schemas.microsoft.com/office/2006/metadata/properties" ma:root="true" ma:fieldsID="39ff51d0493737dd6ed6ae76117d0632" ns3:_="" ns4:_="">
    <xsd:import namespace="a3f1e86d-3283-4dde-8f4c-fde8610a6d5e"/>
    <xsd:import namespace="057464d5-9fd3-4c23-8bd1-250148bec2ae"/>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SystemTags" minOccurs="0"/>
                <xsd:element ref="ns3:MediaServiceSearchPropertie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f1e86d-3283-4dde-8f4c-fde8610a6d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57464d5-9fd3-4c23-8bd1-250148bec2ae"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5A4C44-3022-491D-A376-0D78DD6D4824}">
  <ds:schemaRefs>
    <ds:schemaRef ds:uri="http://schemas.microsoft.com/sharepoint/v3/contenttype/forms"/>
  </ds:schemaRefs>
</ds:datastoreItem>
</file>

<file path=customXml/itemProps2.xml><?xml version="1.0" encoding="utf-8"?>
<ds:datastoreItem xmlns:ds="http://schemas.openxmlformats.org/officeDocument/2006/customXml" ds:itemID="{B0F50E11-7D23-463D-8125-BE0CE56FB369}">
  <ds:schemaRefs>
    <ds:schemaRef ds:uri="http://schemas.microsoft.com/office/2006/metadata/properties"/>
    <ds:schemaRef ds:uri="http://schemas.microsoft.com/office/infopath/2007/PartnerControls"/>
    <ds:schemaRef ds:uri="a3f1e86d-3283-4dde-8f4c-fde8610a6d5e"/>
  </ds:schemaRefs>
</ds:datastoreItem>
</file>

<file path=customXml/itemProps3.xml><?xml version="1.0" encoding="utf-8"?>
<ds:datastoreItem xmlns:ds="http://schemas.openxmlformats.org/officeDocument/2006/customXml" ds:itemID="{BBA75FBD-3DF7-477F-AA8D-EC6B28BED673}">
  <ds:schemaRefs>
    <ds:schemaRef ds:uri="http://schemas.openxmlformats.org/officeDocument/2006/bibliography"/>
  </ds:schemaRefs>
</ds:datastoreItem>
</file>

<file path=customXml/itemProps4.xml><?xml version="1.0" encoding="utf-8"?>
<ds:datastoreItem xmlns:ds="http://schemas.openxmlformats.org/officeDocument/2006/customXml" ds:itemID="{3001D3B6-F353-4057-98B0-E31B8FDD0E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f1e86d-3283-4dde-8f4c-fde8610a6d5e"/>
    <ds:schemaRef ds:uri="057464d5-9fd3-4c23-8bd1-250148bec2a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9859</Words>
  <Characters>53244</Characters>
  <Application>Microsoft Office Word</Application>
  <DocSecurity>0</DocSecurity>
  <Lines>443</Lines>
  <Paragraphs>125</Paragraphs>
  <ScaleCrop>false</ScaleCrop>
  <Company/>
  <LinksUpToDate>false</LinksUpToDate>
  <CharactersWithSpaces>62978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joao_4001</dc:creator>
  <cp:lastModifiedBy>JUAN FERREIRA DOS SANTOS SANTANA</cp:lastModifiedBy>
  <cp:revision>2</cp:revision>
  <dcterms:created xsi:type="dcterms:W3CDTF">2025-11-29T00:28:00Z</dcterms:created>
  <dcterms:modified xsi:type="dcterms:W3CDTF">2025-11-29T00:28:00Z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0x01010080D1B5272D3DC6489076E3EB55D68F52</vt:lpwstr>
  </property>
  <property fmtid="{D5CDD505-2E9C-101B-9397-08002B2CF9AE}" pid="3" name="MediaServiceImageTags">
    <vt:lpwstr/>
  </property>
</Properties>
</file>